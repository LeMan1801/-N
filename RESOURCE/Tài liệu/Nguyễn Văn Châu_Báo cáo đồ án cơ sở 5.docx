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B9964" w14:textId="77777777" w:rsidR="00FF7C89" w:rsidRDefault="00FF7C89">
      <w:pPr>
        <w:pStyle w:val="u1"/>
        <w:rPr>
          <w:sz w:val="28"/>
          <w:szCs w:val="28"/>
        </w:rPr>
        <w:pPrChange w:id="1" w:author="Nguyen Van Chau" w:date="2020-07-29T20:06:00Z">
          <w:pPr>
            <w:jc w:val="center"/>
          </w:pPr>
        </w:pPrChange>
      </w:pPr>
      <w:bookmarkStart w:id="2" w:name="_Hlk44603386"/>
      <w:bookmarkEnd w:id="2"/>
    </w:p>
    <w:p w14:paraId="0D73298A" w14:textId="77777777" w:rsidR="00FF7C89" w:rsidRDefault="00FF7C89" w:rsidP="00FF7C89">
      <w:pPr>
        <w:jc w:val="center"/>
        <w:rPr>
          <w:b/>
          <w:sz w:val="28"/>
          <w:szCs w:val="28"/>
        </w:rPr>
      </w:pPr>
    </w:p>
    <w:p w14:paraId="3F703D46" w14:textId="3C2FBC8B" w:rsidR="00FF7C89" w:rsidRPr="00902E61" w:rsidRDefault="00FF7C89" w:rsidP="00FF7C89">
      <w:pPr>
        <w:jc w:val="center"/>
        <w:rPr>
          <w:b/>
          <w:bCs/>
          <w:sz w:val="28"/>
          <w:szCs w:val="28"/>
        </w:rPr>
      </w:pPr>
      <w:r w:rsidRPr="00902E61">
        <w:rPr>
          <w:rStyle w:val="Manh"/>
          <w:noProof/>
          <w:sz w:val="28"/>
          <w:szCs w:val="28"/>
        </w:rPr>
        <mc:AlternateContent>
          <mc:Choice Requires="wpg">
            <w:drawing>
              <wp:anchor distT="0" distB="0" distL="114300" distR="114300" simplePos="0" relativeHeight="251653120" behindDoc="1" locked="0" layoutInCell="1" allowOverlap="1" wp14:anchorId="5B427965" wp14:editId="0DA1BC02">
                <wp:simplePos x="0" y="0"/>
                <wp:positionH relativeFrom="margin">
                  <wp:align>center</wp:align>
                </wp:positionH>
                <wp:positionV relativeFrom="paragraph">
                  <wp:posOffset>-365760</wp:posOffset>
                </wp:positionV>
                <wp:extent cx="6026150" cy="9258300"/>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61" name="Group 61"/>
                        <wpg:cNvGrpSpPr>
                          <a:grpSpLocks/>
                        </wpg:cNvGrpSpPr>
                        <wpg:grpSpPr bwMode="auto">
                          <a:xfrm>
                            <a:off x="1985" y="1418"/>
                            <a:ext cx="1905" cy="1920"/>
                            <a:chOff x="1985" y="1418"/>
                            <a:chExt cx="1905" cy="1920"/>
                          </a:xfrm>
                        </wpg:grpSpPr>
                        <pic:pic xmlns:pic="http://schemas.openxmlformats.org/drawingml/2006/picture">
                          <pic:nvPicPr>
                            <pic:cNvPr id="62" name="Picture 6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6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4" name="Picture 6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 name="Group 65"/>
                        <wpg:cNvGrpSpPr>
                          <a:grpSpLocks/>
                        </wpg:cNvGrpSpPr>
                        <wpg:grpSpPr bwMode="auto">
                          <a:xfrm rot="-16200000">
                            <a:off x="8892" y="1418"/>
                            <a:ext cx="1905" cy="1920"/>
                            <a:chOff x="1985" y="1418"/>
                            <a:chExt cx="1905" cy="1920"/>
                          </a:xfrm>
                        </wpg:grpSpPr>
                        <pic:pic xmlns:pic="http://schemas.openxmlformats.org/drawingml/2006/picture">
                          <pic:nvPicPr>
                            <pic:cNvPr id="66" name="Picture 6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8" name="Group 68"/>
                        <wpg:cNvGrpSpPr>
                          <a:grpSpLocks/>
                        </wpg:cNvGrpSpPr>
                        <wpg:grpSpPr bwMode="auto">
                          <a:xfrm rot="-5400000">
                            <a:off x="1992" y="13595"/>
                            <a:ext cx="1905" cy="1920"/>
                            <a:chOff x="1985" y="1418"/>
                            <a:chExt cx="1905" cy="1920"/>
                          </a:xfrm>
                        </wpg:grpSpPr>
                        <pic:pic xmlns:pic="http://schemas.openxmlformats.org/drawingml/2006/picture">
                          <pic:nvPicPr>
                            <pic:cNvPr id="69" name="Picture 6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7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3" name="Group 73"/>
                        <wpg:cNvGrpSpPr>
                          <a:grpSpLocks/>
                        </wpg:cNvGrpSpPr>
                        <wpg:grpSpPr bwMode="auto">
                          <a:xfrm rot="-32400000">
                            <a:off x="8899" y="13595"/>
                            <a:ext cx="1905" cy="1920"/>
                            <a:chOff x="1985" y="1418"/>
                            <a:chExt cx="1905" cy="1920"/>
                          </a:xfrm>
                        </wpg:grpSpPr>
                        <pic:pic xmlns:pic="http://schemas.openxmlformats.org/drawingml/2006/picture">
                          <pic:nvPicPr>
                            <pic:cNvPr id="74" name="Picture 7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7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7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67C75A" id="Group 60" o:spid="_x0000_s1026" style="position:absolute;margin-left:0;margin-top:-28.8pt;width:474.5pt;height:729pt;z-index:-251663360;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">
                <v:group id="Group 61"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">
                    <v:imagedata r:id="rId13" o:title="CRNRC057"/>
                  </v:shape>
                  <v:shape id="Picture 63"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">
                    <v:imagedata r:id="rId14" o:title="CRNRC047"/>
                  </v:shape>
                </v:group>
                <v:shape id="Picture 64"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">
                  <v:imagedata r:id="rId15" o:title="J0105250"/>
                </v:shape>
                <v:group id="Group 65"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ivawwAAANsAAAAPAAAAZHJzL2Rvd25yZXYueG1sRI9PawIx&#10;FMTvQr9DeAUvpWYVKn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4oYr2sMAAADbAAAADwAA&#10;AAAAAAAAAAAAAAAHAgAAZHJzL2Rvd25yZXYueG1sUEsFBgAAAAADAAMAtwAAAPcCAAAAAA==&#10;">
                  <v:shape id="Picture 66"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">
                    <v:imagedata r:id="rId16" o:title="CRNRC057"/>
                  </v:shape>
                  <v:shape id="Picture 67"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">
                    <v:imagedata r:id="rId14" o:title="CRNRC047"/>
                  </v:shape>
                </v:group>
                <v:group id="Group 68"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">
                  <v:shape id="Picture 69"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">
                    <v:imagedata r:id="rId16" o:title="CRNRC057"/>
                  </v:shape>
                  <v:shape id="Picture 70"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">
                    <v:imagedata r:id="rId14" o:title="CRNRC047"/>
                  </v:shape>
                </v:group>
                <v:group id="Group 7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">
                  <v:shape id="Picture 7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">
                    <v:imagedata r:id="rId13" o:title="CRNRC057"/>
                  </v:shape>
                  <v:shape id="Picture 7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CRNRC047"/>
                  </v:shape>
                </v:group>
                <v:shape id="Picture 7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">
                  <v:imagedata r:id="rId17" o:title="BDRSC012" gain="126031f" blacklevel="1966f"/>
                </v:shape>
                <v:shape id="Picture 7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" filled="t" fillcolor="#3cc">
                  <v:imagedata r:id="rId17" o:title="BDRSC012"/>
                </v:shape>
                <v:shape id="Picture 7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">
                  <v:imagedata r:id="rId15" o:title="J0105250"/>
                </v:shape>
                <w10:wrap anchorx="margin"/>
              </v:group>
            </w:pict>
          </mc:Fallback>
        </mc:AlternateContent>
      </w:r>
      <w:r w:rsidR="00C52199" w:rsidRPr="00902E61">
        <w:rPr>
          <w:b/>
          <w:bCs/>
          <w:sz w:val="28"/>
          <w:szCs w:val="28"/>
        </w:rPr>
        <w:t>ĐẠI HỌC ĐÀ NẴNG</w:t>
      </w:r>
    </w:p>
    <w:p w14:paraId="0E60F71E" w14:textId="38F4F7F1" w:rsidR="00C52199" w:rsidRPr="00902E61" w:rsidRDefault="00C52199" w:rsidP="00FF7C89">
      <w:pPr>
        <w:jc w:val="center"/>
        <w:rPr>
          <w:b/>
          <w:bCs/>
          <w:sz w:val="28"/>
          <w:szCs w:val="28"/>
        </w:rPr>
      </w:pPr>
      <w:r w:rsidRPr="00902E61">
        <w:rPr>
          <w:rStyle w:val="Manh"/>
          <w:sz w:val="28"/>
          <w:szCs w:val="28"/>
        </w:rPr>
        <w:t>KHOA CÔNG NGHỆ THÔNG TIN VÀ TRUYỀN THÔNG</w:t>
      </w:r>
    </w:p>
    <w:p w14:paraId="4FEB7195" w14:textId="77777777" w:rsidR="00FF7C89" w:rsidRPr="00BC78F7" w:rsidRDefault="00FF7C89" w:rsidP="00FF7C89">
      <w:pPr>
        <w:jc w:val="center"/>
        <w:rPr>
          <w:b/>
          <w:bCs/>
          <w:lang w:val="vi-VN"/>
        </w:rPr>
      </w:pPr>
    </w:p>
    <w:p w14:paraId="16714217" w14:textId="77777777" w:rsidR="00FF7C89" w:rsidRPr="00BC78F7" w:rsidRDefault="00FF7C89" w:rsidP="00FF7C89">
      <w:pPr>
        <w:jc w:val="center"/>
        <w:rPr>
          <w:b/>
          <w:bCs/>
          <w:lang w:val="vi-VN"/>
        </w:rPr>
      </w:pPr>
    </w:p>
    <w:p w14:paraId="1201217C" w14:textId="5DC051C6" w:rsidR="00FF7C89" w:rsidRDefault="00EC3DFD" w:rsidP="00FF7C89">
      <w:pPr>
        <w:jc w:val="center"/>
        <w:rPr>
          <w:b/>
          <w:bCs/>
          <w:lang w:val="vi-VN"/>
        </w:rPr>
      </w:pPr>
      <w:r w:rsidRPr="00122162">
        <w:rPr>
          <w:noProof/>
        </w:rPr>
        <w:drawing>
          <wp:inline distT="0" distB="0" distL="0" distR="0" wp14:anchorId="607BE360" wp14:editId="10B65738">
            <wp:extent cx="2266122" cy="1753038"/>
            <wp:effectExtent l="0" t="0" r="1270" b="0"/>
            <wp:docPr id="1" name="Picture 1" descr="logo_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kho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2285" cy="1765541"/>
                    </a:xfrm>
                    <a:prstGeom prst="rect">
                      <a:avLst/>
                    </a:prstGeom>
                    <a:noFill/>
                    <a:ln>
                      <a:noFill/>
                    </a:ln>
                  </pic:spPr>
                </pic:pic>
              </a:graphicData>
            </a:graphic>
          </wp:inline>
        </w:drawing>
      </w:r>
    </w:p>
    <w:p w14:paraId="506E3D34" w14:textId="77777777" w:rsidR="00FF7C89" w:rsidRDefault="00FF7C89" w:rsidP="00FF7C89">
      <w:pPr>
        <w:jc w:val="center"/>
        <w:rPr>
          <w:b/>
          <w:bCs/>
          <w:lang w:val="vi-VN"/>
        </w:rPr>
      </w:pPr>
    </w:p>
    <w:p w14:paraId="302EE5B5" w14:textId="77777777" w:rsidR="00FF7C89" w:rsidRPr="00BC78F7" w:rsidRDefault="00FF7C89" w:rsidP="00FF7C89">
      <w:pPr>
        <w:jc w:val="center"/>
        <w:rPr>
          <w:b/>
          <w:bCs/>
          <w:lang w:val="vi-VN"/>
        </w:rPr>
      </w:pPr>
    </w:p>
    <w:p w14:paraId="24ABF8AC" w14:textId="44359DC6" w:rsidR="004106CE" w:rsidRPr="00B94544" w:rsidRDefault="004106CE" w:rsidP="004106CE">
      <w:pPr>
        <w:jc w:val="center"/>
        <w:rPr>
          <w:b/>
          <w:bCs/>
          <w:sz w:val="56"/>
          <w:szCs w:val="56"/>
        </w:rPr>
      </w:pPr>
      <w:r w:rsidRPr="00B94544">
        <w:rPr>
          <w:b/>
          <w:bCs/>
          <w:sz w:val="56"/>
          <w:szCs w:val="56"/>
        </w:rPr>
        <w:t>ĐỒ ÁN CƠ SỞ 5</w:t>
      </w:r>
    </w:p>
    <w:p w14:paraId="313DB772" w14:textId="68AFA1BE" w:rsidR="00FF7C89" w:rsidRDefault="00FF7C89" w:rsidP="00FF7C89">
      <w:pPr>
        <w:jc w:val="center"/>
        <w:rPr>
          <w:b/>
          <w:bCs/>
          <w:lang w:val="vi-VN"/>
        </w:rPr>
      </w:pPr>
    </w:p>
    <w:p w14:paraId="58322E55" w14:textId="51B74AAE" w:rsidR="00FF7C89" w:rsidRDefault="00FF7C89" w:rsidP="00FF7C89">
      <w:pPr>
        <w:jc w:val="center"/>
        <w:rPr>
          <w:b/>
          <w:bCs/>
          <w:sz w:val="42"/>
          <w:szCs w:val="42"/>
          <w:lang w:val="vi-VN"/>
        </w:rPr>
      </w:pPr>
    </w:p>
    <w:p w14:paraId="7FB8E513" w14:textId="77777777" w:rsidR="007C5DDF" w:rsidRPr="00363282" w:rsidRDefault="007C5DDF" w:rsidP="00FF7C89">
      <w:pPr>
        <w:jc w:val="center"/>
        <w:rPr>
          <w:b/>
          <w:bCs/>
          <w:sz w:val="42"/>
          <w:szCs w:val="42"/>
          <w:lang w:val="vi-VN"/>
        </w:rPr>
      </w:pPr>
    </w:p>
    <w:p w14:paraId="1828691E" w14:textId="25F6E7CF" w:rsidR="00FF7C89" w:rsidRPr="00345CD3" w:rsidRDefault="00FF7C89" w:rsidP="00FF7C89">
      <w:pPr>
        <w:jc w:val="center"/>
        <w:rPr>
          <w:b/>
          <w:bCs/>
          <w:iCs/>
          <w:sz w:val="40"/>
          <w:szCs w:val="40"/>
          <w:u w:val="single"/>
        </w:rPr>
      </w:pPr>
      <w:r w:rsidRPr="00345CD3">
        <w:rPr>
          <w:b/>
          <w:bCs/>
          <w:iCs/>
          <w:sz w:val="40"/>
          <w:szCs w:val="40"/>
          <w:u w:val="single"/>
          <w:lang w:val="vi-VN"/>
        </w:rPr>
        <w:t>ĐỀ TÀ</w:t>
      </w:r>
      <w:r w:rsidR="00027A6F" w:rsidRPr="00345CD3">
        <w:rPr>
          <w:b/>
          <w:bCs/>
          <w:iCs/>
          <w:sz w:val="40"/>
          <w:szCs w:val="40"/>
          <w:u w:val="single"/>
        </w:rPr>
        <w:t>I</w:t>
      </w:r>
      <w:r w:rsidR="00027A6F" w:rsidRPr="00C03264">
        <w:rPr>
          <w:b/>
          <w:bCs/>
          <w:iCs/>
          <w:sz w:val="40"/>
          <w:szCs w:val="40"/>
        </w:rPr>
        <w:t>:</w:t>
      </w:r>
    </w:p>
    <w:p w14:paraId="0C27A94C" w14:textId="45B705A9" w:rsidR="00031987" w:rsidRDefault="00031987" w:rsidP="00FF7C89">
      <w:pPr>
        <w:jc w:val="center"/>
        <w:rPr>
          <w:b/>
          <w:bCs/>
          <w:sz w:val="40"/>
          <w:szCs w:val="40"/>
        </w:rPr>
      </w:pPr>
      <w:r>
        <w:rPr>
          <w:b/>
          <w:bCs/>
          <w:sz w:val="40"/>
          <w:szCs w:val="40"/>
        </w:rPr>
        <w:t>XÂY DỰNG ỨNG DỤNG ĐIỂM DANH</w:t>
      </w:r>
    </w:p>
    <w:p w14:paraId="19610DD2" w14:textId="72EC7177" w:rsidR="00031987" w:rsidRPr="00031987" w:rsidRDefault="00031987" w:rsidP="00FF7C89">
      <w:pPr>
        <w:jc w:val="center"/>
        <w:rPr>
          <w:b/>
          <w:bCs/>
          <w:sz w:val="40"/>
          <w:szCs w:val="40"/>
        </w:rPr>
      </w:pPr>
      <w:r>
        <w:rPr>
          <w:b/>
          <w:bCs/>
          <w:sz w:val="40"/>
          <w:szCs w:val="40"/>
        </w:rPr>
        <w:t>TỰ ĐỘNG THÔNG QUA HÌNH ẢNH</w:t>
      </w:r>
    </w:p>
    <w:p w14:paraId="61556F80" w14:textId="45021BF6" w:rsidR="00FF7C89" w:rsidRDefault="00FF7C89" w:rsidP="00027A6F">
      <w:pPr>
        <w:jc w:val="center"/>
        <w:rPr>
          <w:ins w:id="3" w:author="Nguyen Van Chau" w:date="2020-07-29T14:57:00Z"/>
          <w:b/>
          <w:bCs/>
          <w:lang w:val="vi-VN"/>
        </w:rPr>
      </w:pPr>
    </w:p>
    <w:p w14:paraId="7CF7860E" w14:textId="77777777" w:rsidR="000C5497" w:rsidRDefault="000C5497" w:rsidP="00027A6F">
      <w:pPr>
        <w:jc w:val="center"/>
        <w:rPr>
          <w:b/>
          <w:bCs/>
          <w:lang w:val="vi-VN"/>
        </w:rPr>
      </w:pPr>
    </w:p>
    <w:p w14:paraId="614C99ED" w14:textId="77777777" w:rsidR="004844A3" w:rsidRDefault="004844A3" w:rsidP="00027A6F">
      <w:pPr>
        <w:jc w:val="center"/>
        <w:rPr>
          <w:b/>
          <w:bCs/>
        </w:rPr>
      </w:pPr>
    </w:p>
    <w:tbl>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 w:author="Nguyen Van Chau" w:date="2020-07-29T14:55:00Z">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988"/>
        <w:gridCol w:w="3690"/>
        <w:tblGridChange w:id="5">
          <w:tblGrid>
            <w:gridCol w:w="2880"/>
            <w:gridCol w:w="3690"/>
          </w:tblGrid>
        </w:tblGridChange>
      </w:tblGrid>
      <w:tr w:rsidR="00436B96" w14:paraId="1D809BB3" w14:textId="77777777" w:rsidTr="0044590B">
        <w:trPr>
          <w:ins w:id="6" w:author="Nguyen Van Chau" w:date="2020-07-29T14:55:00Z"/>
        </w:trPr>
        <w:tc>
          <w:tcPr>
            <w:tcW w:w="2988" w:type="dxa"/>
            <w:tcPrChange w:id="7" w:author="Nguyen Van Chau" w:date="2020-07-29T14:55:00Z">
              <w:tcPr>
                <w:tcW w:w="2880" w:type="dxa"/>
              </w:tcPr>
            </w:tcPrChange>
          </w:tcPr>
          <w:p w14:paraId="4BCE58A5" w14:textId="34CA6D43" w:rsidR="00436B96" w:rsidRDefault="00436B96">
            <w:pPr>
              <w:spacing w:line="360" w:lineRule="auto"/>
              <w:ind w:right="-465"/>
              <w:jc w:val="center"/>
              <w:rPr>
                <w:ins w:id="8" w:author="Nguyen Van Chau" w:date="2020-07-29T14:55:00Z"/>
                <w:bCs/>
                <w:sz w:val="28"/>
                <w:szCs w:val="28"/>
                <w:lang w:val="vi-VN"/>
              </w:rPr>
              <w:pPrChange w:id="9" w:author="Nguyen Van Chau" w:date="2020-07-29T14:56:00Z">
                <w:pPr>
                  <w:framePr w:hSpace="180" w:wrap="around" w:vAnchor="text" w:hAnchor="margin" w:xAlign="center" w:y="370"/>
                  <w:spacing w:line="360" w:lineRule="auto"/>
                  <w:jc w:val="both"/>
                </w:pPr>
              </w:pPrChange>
            </w:pPr>
            <w:ins w:id="10" w:author="Nguyen Van Chau" w:date="2020-07-29T14:55:00Z">
              <w:r w:rsidRPr="00163BB2">
                <w:rPr>
                  <w:bCs/>
                  <w:sz w:val="28"/>
                  <w:szCs w:val="28"/>
                  <w:lang w:val="vi-VN"/>
                </w:rPr>
                <w:t>Sinh viên thực hiện</w:t>
              </w:r>
              <w:r w:rsidRPr="00163BB2">
                <w:rPr>
                  <w:bCs/>
                  <w:sz w:val="28"/>
                  <w:szCs w:val="28"/>
                </w:rPr>
                <w:t xml:space="preserve"> </w:t>
              </w:r>
              <w:r w:rsidRPr="00163BB2">
                <w:rPr>
                  <w:bCs/>
                  <w:sz w:val="28"/>
                  <w:szCs w:val="28"/>
                  <w:lang w:val="vi-VN"/>
                </w:rPr>
                <w:t>:</w:t>
              </w:r>
            </w:ins>
          </w:p>
          <w:p w14:paraId="462B8915" w14:textId="6C4B43C3" w:rsidR="00436B96" w:rsidRDefault="00436B96">
            <w:pPr>
              <w:spacing w:line="360" w:lineRule="auto"/>
              <w:ind w:right="-465"/>
              <w:jc w:val="center"/>
              <w:rPr>
                <w:ins w:id="11" w:author="Nguyen Van Chau" w:date="2020-07-29T14:55:00Z"/>
                <w:b/>
                <w:bCs/>
                <w:lang w:val="vi-VN"/>
              </w:rPr>
              <w:pPrChange w:id="12" w:author="Nguyen Van Chau" w:date="2020-07-29T14:56:00Z">
                <w:pPr>
                  <w:framePr w:hSpace="180" w:wrap="around" w:vAnchor="text" w:hAnchor="margin" w:xAlign="center" w:y="370"/>
                  <w:spacing w:line="360" w:lineRule="auto"/>
                  <w:jc w:val="both"/>
                </w:pPr>
              </w:pPrChange>
            </w:pPr>
            <w:ins w:id="13" w:author="Nguyen Van Chau" w:date="2020-07-29T14:55:00Z">
              <w:r w:rsidRPr="00163BB2">
                <w:rPr>
                  <w:sz w:val="28"/>
                  <w:szCs w:val="28"/>
                </w:rPr>
                <w:t xml:space="preserve">Lớp                        </w:t>
              </w:r>
              <w:proofErr w:type="gramStart"/>
              <w:r w:rsidRPr="00163BB2">
                <w:rPr>
                  <w:sz w:val="28"/>
                  <w:szCs w:val="28"/>
                </w:rPr>
                <w:t xml:space="preserve"> </w:t>
              </w:r>
              <w:r w:rsidR="0044590B">
                <w:rPr>
                  <w:sz w:val="28"/>
                  <w:szCs w:val="28"/>
                </w:rPr>
                <w:t xml:space="preserve"> </w:t>
              </w:r>
              <w:r w:rsidRPr="00163BB2">
                <w:rPr>
                  <w:sz w:val="28"/>
                  <w:szCs w:val="28"/>
                </w:rPr>
                <w:t>:</w:t>
              </w:r>
              <w:proofErr w:type="gramEnd"/>
            </w:ins>
          </w:p>
        </w:tc>
        <w:tc>
          <w:tcPr>
            <w:tcW w:w="3690" w:type="dxa"/>
            <w:tcPrChange w:id="14" w:author="Nguyen Van Chau" w:date="2020-07-29T14:55:00Z">
              <w:tcPr>
                <w:tcW w:w="3690" w:type="dxa"/>
              </w:tcPr>
            </w:tcPrChange>
          </w:tcPr>
          <w:p w14:paraId="448910D7" w14:textId="77777777" w:rsidR="00436B96" w:rsidRDefault="00436B96" w:rsidP="00436B96">
            <w:pPr>
              <w:spacing w:line="360" w:lineRule="auto"/>
              <w:jc w:val="both"/>
              <w:rPr>
                <w:ins w:id="15" w:author="Nguyen Van Chau" w:date="2020-07-29T14:55:00Z"/>
                <w:b/>
                <w:bCs/>
                <w:sz w:val="28"/>
                <w:szCs w:val="28"/>
              </w:rPr>
            </w:pPr>
            <w:ins w:id="16" w:author="Nguyen Van Chau" w:date="2020-07-29T14:55:00Z">
              <w:r>
                <w:rPr>
                  <w:b/>
                  <w:bCs/>
                  <w:sz w:val="28"/>
                  <w:szCs w:val="28"/>
                </w:rPr>
                <w:t>NGUYỄN VĂN CHÂU</w:t>
              </w:r>
            </w:ins>
          </w:p>
          <w:p w14:paraId="5957EF35" w14:textId="77777777" w:rsidR="00436B96" w:rsidRPr="000835B8" w:rsidRDefault="00436B96" w:rsidP="00436B96">
            <w:pPr>
              <w:spacing w:line="360" w:lineRule="auto"/>
              <w:jc w:val="both"/>
              <w:rPr>
                <w:ins w:id="17" w:author="Nguyen Van Chau" w:date="2020-07-29T14:55:00Z"/>
                <w:b/>
                <w:bCs/>
                <w:sz w:val="28"/>
                <w:szCs w:val="28"/>
              </w:rPr>
            </w:pPr>
            <w:ins w:id="18" w:author="Nguyen Van Chau" w:date="2020-07-29T14:55:00Z">
              <w:r>
                <w:rPr>
                  <w:b/>
                  <w:bCs/>
                  <w:sz w:val="28"/>
                  <w:szCs w:val="28"/>
                </w:rPr>
                <w:t>17IT3</w:t>
              </w:r>
            </w:ins>
          </w:p>
        </w:tc>
      </w:tr>
    </w:tbl>
    <w:p w14:paraId="71F31CEF" w14:textId="77777777" w:rsidR="00B5499D" w:rsidRPr="00B5499D" w:rsidRDefault="00B5499D" w:rsidP="00027A6F">
      <w:pPr>
        <w:jc w:val="center"/>
        <w:rPr>
          <w:b/>
          <w:bCs/>
        </w:rPr>
      </w:pPr>
    </w:p>
    <w:tbl>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3690"/>
      </w:tblGrid>
      <w:tr w:rsidR="00027A6F" w:rsidDel="004A2352" w14:paraId="55F070D5" w14:textId="2723E5AF" w:rsidTr="00F037C7">
        <w:trPr>
          <w:del w:id="19" w:author="Nguyen Van Chau" w:date="2020-07-29T14:53:00Z"/>
        </w:trPr>
        <w:tc>
          <w:tcPr>
            <w:tcW w:w="2880" w:type="dxa"/>
          </w:tcPr>
          <w:p w14:paraId="52CBB51A" w14:textId="479324B1" w:rsidR="00027A6F" w:rsidDel="004A2352" w:rsidRDefault="00027A6F" w:rsidP="00F037C7">
            <w:pPr>
              <w:spacing w:line="360" w:lineRule="auto"/>
              <w:jc w:val="both"/>
              <w:rPr>
                <w:del w:id="20" w:author="Nguyen Van Chau" w:date="2020-07-29T14:53:00Z"/>
                <w:sz w:val="28"/>
                <w:szCs w:val="28"/>
              </w:rPr>
            </w:pPr>
          </w:p>
          <w:p w14:paraId="7C0E6856" w14:textId="77777777" w:rsidR="004A2352" w:rsidRPr="00163BB2" w:rsidDel="004A2352" w:rsidRDefault="00027A6F" w:rsidP="00DB30AA">
            <w:pPr>
              <w:jc w:val="both"/>
              <w:rPr>
                <w:ins w:id="21" w:author="Nguyen Van Chau" w:date="2020-07-29T14:53:00Z"/>
                <w:bCs/>
                <w:sz w:val="28"/>
                <w:szCs w:val="28"/>
              </w:rPr>
            </w:pPr>
            <w:del w:id="22" w:author="Nguyen Van Chau" w:date="2020-07-29T14:53:00Z">
              <w:r w:rsidRPr="00163BB2" w:rsidDel="004A2352">
                <w:rPr>
                  <w:bCs/>
                  <w:sz w:val="28"/>
                  <w:szCs w:val="28"/>
                  <w:lang w:val="vi-VN"/>
                </w:rPr>
                <w:delText>Sinh viên thực hiện</w:delText>
              </w:r>
            </w:del>
          </w:p>
          <w:tbl>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
              <w:gridCol w:w="1590"/>
            </w:tblGrid>
            <w:tr w:rsidR="004A2352" w14:paraId="5E081797" w14:textId="77777777" w:rsidTr="00436B96">
              <w:trPr>
                <w:ins w:id="23" w:author="Nguyen Van Chau" w:date="2020-07-29T14:53:00Z"/>
              </w:trPr>
              <w:tc>
                <w:tcPr>
                  <w:tcW w:w="2880" w:type="dxa"/>
                </w:tcPr>
                <w:p w14:paraId="4FC59C62" w14:textId="77777777" w:rsidR="004A2352" w:rsidRDefault="004A2352" w:rsidP="004A2352">
                  <w:pPr>
                    <w:spacing w:line="360" w:lineRule="auto"/>
                    <w:jc w:val="both"/>
                    <w:rPr>
                      <w:ins w:id="24" w:author="Nguyen Van Chau" w:date="2020-07-29T14:53:00Z"/>
                      <w:sz w:val="28"/>
                      <w:szCs w:val="28"/>
                    </w:rPr>
                  </w:pPr>
                  <w:ins w:id="25" w:author="Nguyen Van Chau" w:date="2020-07-29T14:53:00Z">
                    <w:r>
                      <w:rPr>
                        <w:sz w:val="28"/>
                        <w:szCs w:val="28"/>
                      </w:rPr>
                      <w:t>Giảng viên</w:t>
                    </w:r>
                    <w:r w:rsidRPr="00163BB2">
                      <w:rPr>
                        <w:sz w:val="28"/>
                        <w:szCs w:val="28"/>
                      </w:rPr>
                      <w:t xml:space="preserve"> hướng </w:t>
                    </w:r>
                    <w:proofErr w:type="gramStart"/>
                    <w:r w:rsidRPr="00163BB2">
                      <w:rPr>
                        <w:sz w:val="28"/>
                        <w:szCs w:val="28"/>
                      </w:rPr>
                      <w:t>dẫn</w:t>
                    </w:r>
                    <w:r>
                      <w:rPr>
                        <w:sz w:val="28"/>
                        <w:szCs w:val="28"/>
                      </w:rPr>
                      <w:t xml:space="preserve"> </w:t>
                    </w:r>
                    <w:r w:rsidRPr="00163BB2">
                      <w:rPr>
                        <w:sz w:val="28"/>
                        <w:szCs w:val="28"/>
                      </w:rPr>
                      <w:t>:</w:t>
                    </w:r>
                    <w:proofErr w:type="gramEnd"/>
                  </w:ins>
                </w:p>
                <w:p w14:paraId="6B0D403A" w14:textId="77777777" w:rsidR="004A2352" w:rsidRDefault="004A2352" w:rsidP="004A2352">
                  <w:pPr>
                    <w:spacing w:line="360" w:lineRule="auto"/>
                    <w:jc w:val="both"/>
                    <w:rPr>
                      <w:ins w:id="26" w:author="Nguyen Van Chau" w:date="2020-07-29T14:53:00Z"/>
                      <w:bCs/>
                      <w:sz w:val="28"/>
                      <w:szCs w:val="28"/>
                      <w:lang w:val="vi-VN"/>
                    </w:rPr>
                  </w:pPr>
                  <w:ins w:id="27" w:author="Nguyen Van Chau" w:date="2020-07-29T14:53:00Z">
                    <w:r w:rsidRPr="00163BB2">
                      <w:rPr>
                        <w:bCs/>
                        <w:sz w:val="28"/>
                        <w:szCs w:val="28"/>
                        <w:lang w:val="vi-VN"/>
                      </w:rPr>
                      <w:t>Sinh viên thực hiện</w:t>
                    </w:r>
                    <w:r w:rsidRPr="00163BB2">
                      <w:rPr>
                        <w:bCs/>
                        <w:sz w:val="28"/>
                        <w:szCs w:val="28"/>
                      </w:rPr>
                      <w:t xml:space="preserve"> </w:t>
                    </w:r>
                    <w:r>
                      <w:rPr>
                        <w:bCs/>
                        <w:sz w:val="28"/>
                        <w:szCs w:val="28"/>
                      </w:rPr>
                      <w:t xml:space="preserve">     </w:t>
                    </w:r>
                    <w:r w:rsidRPr="00163BB2">
                      <w:rPr>
                        <w:bCs/>
                        <w:sz w:val="28"/>
                        <w:szCs w:val="28"/>
                        <w:lang w:val="vi-VN"/>
                      </w:rPr>
                      <w:t>:</w:t>
                    </w:r>
                  </w:ins>
                </w:p>
                <w:p w14:paraId="7665EF19" w14:textId="77777777" w:rsidR="004A2352" w:rsidRDefault="004A2352" w:rsidP="004A2352">
                  <w:pPr>
                    <w:spacing w:line="360" w:lineRule="auto"/>
                    <w:jc w:val="both"/>
                    <w:rPr>
                      <w:ins w:id="28" w:author="Nguyen Van Chau" w:date="2020-07-29T14:53:00Z"/>
                      <w:b/>
                      <w:bCs/>
                      <w:lang w:val="vi-VN"/>
                    </w:rPr>
                  </w:pPr>
                  <w:ins w:id="29" w:author="Nguyen Van Chau" w:date="2020-07-29T14:53:00Z">
                    <w:r w:rsidRPr="00163BB2">
                      <w:rPr>
                        <w:sz w:val="28"/>
                        <w:szCs w:val="28"/>
                      </w:rPr>
                      <w:t xml:space="preserve">Lớp                         </w:t>
                    </w:r>
                    <w:r>
                      <w:rPr>
                        <w:sz w:val="28"/>
                        <w:szCs w:val="28"/>
                      </w:rPr>
                      <w:t xml:space="preserve">    </w:t>
                    </w:r>
                    <w:proofErr w:type="gramStart"/>
                    <w:r>
                      <w:rPr>
                        <w:sz w:val="28"/>
                        <w:szCs w:val="28"/>
                      </w:rPr>
                      <w:t xml:space="preserve"> </w:t>
                    </w:r>
                    <w:r w:rsidRPr="00163BB2">
                      <w:rPr>
                        <w:sz w:val="28"/>
                        <w:szCs w:val="28"/>
                      </w:rPr>
                      <w:t xml:space="preserve"> :</w:t>
                    </w:r>
                    <w:proofErr w:type="gramEnd"/>
                  </w:ins>
                </w:p>
              </w:tc>
              <w:tc>
                <w:tcPr>
                  <w:tcW w:w="3690" w:type="dxa"/>
                </w:tcPr>
                <w:p w14:paraId="3F928001" w14:textId="77777777" w:rsidR="004A2352" w:rsidRDefault="004A2352" w:rsidP="004A2352">
                  <w:pPr>
                    <w:spacing w:line="360" w:lineRule="auto"/>
                    <w:jc w:val="both"/>
                    <w:rPr>
                      <w:ins w:id="30" w:author="Nguyen Van Chau" w:date="2020-07-29T14:53:00Z"/>
                      <w:b/>
                      <w:bCs/>
                      <w:sz w:val="28"/>
                      <w:szCs w:val="28"/>
                    </w:rPr>
                  </w:pPr>
                  <w:ins w:id="31" w:author="Nguyen Van Chau" w:date="2020-07-29T14:53:00Z">
                    <w:r>
                      <w:rPr>
                        <w:b/>
                        <w:bCs/>
                        <w:sz w:val="28"/>
                        <w:szCs w:val="28"/>
                      </w:rPr>
                      <w:t>TS. LÊ THỊ THU NGA</w:t>
                    </w:r>
                  </w:ins>
                </w:p>
                <w:p w14:paraId="72456BD2" w14:textId="77777777" w:rsidR="004A2352" w:rsidRDefault="004A2352" w:rsidP="004A2352">
                  <w:pPr>
                    <w:spacing w:line="360" w:lineRule="auto"/>
                    <w:jc w:val="both"/>
                    <w:rPr>
                      <w:ins w:id="32" w:author="Nguyen Van Chau" w:date="2020-07-29T14:53:00Z"/>
                      <w:b/>
                      <w:bCs/>
                      <w:sz w:val="28"/>
                      <w:szCs w:val="28"/>
                    </w:rPr>
                  </w:pPr>
                  <w:ins w:id="33" w:author="Nguyen Van Chau" w:date="2020-07-29T14:53:00Z">
                    <w:r>
                      <w:rPr>
                        <w:b/>
                        <w:bCs/>
                        <w:sz w:val="28"/>
                        <w:szCs w:val="28"/>
                      </w:rPr>
                      <w:t>NGUYỄN VĂN CHÂU</w:t>
                    </w:r>
                  </w:ins>
                </w:p>
                <w:p w14:paraId="6C463FBD" w14:textId="77777777" w:rsidR="004A2352" w:rsidRPr="000835B8" w:rsidRDefault="004A2352" w:rsidP="004A2352">
                  <w:pPr>
                    <w:spacing w:line="360" w:lineRule="auto"/>
                    <w:jc w:val="both"/>
                    <w:rPr>
                      <w:ins w:id="34" w:author="Nguyen Van Chau" w:date="2020-07-29T14:53:00Z"/>
                      <w:b/>
                      <w:bCs/>
                      <w:sz w:val="28"/>
                      <w:szCs w:val="28"/>
                    </w:rPr>
                  </w:pPr>
                  <w:ins w:id="35" w:author="Nguyen Van Chau" w:date="2020-07-29T14:53:00Z">
                    <w:r>
                      <w:rPr>
                        <w:b/>
                        <w:bCs/>
                        <w:sz w:val="28"/>
                        <w:szCs w:val="28"/>
                      </w:rPr>
                      <w:t>17IT3</w:t>
                    </w:r>
                  </w:ins>
                </w:p>
              </w:tc>
            </w:tr>
          </w:tbl>
          <w:p w14:paraId="6BEF981C" w14:textId="49EF4A9E" w:rsidR="00027A6F" w:rsidRPr="004A2352" w:rsidDel="004A2352" w:rsidRDefault="00027A6F">
            <w:pPr>
              <w:spacing w:line="360" w:lineRule="auto"/>
              <w:rPr>
                <w:del w:id="36" w:author="Nguyen Van Chau" w:date="2020-07-29T14:53:00Z"/>
                <w:bCs/>
                <w:sz w:val="28"/>
                <w:szCs w:val="28"/>
                <w:rPrChange w:id="37" w:author="Nguyen Van Chau" w:date="2020-07-29T14:53:00Z">
                  <w:rPr>
                    <w:del w:id="38" w:author="Nguyen Van Chau" w:date="2020-07-29T14:53:00Z"/>
                    <w:bCs/>
                    <w:sz w:val="28"/>
                    <w:szCs w:val="28"/>
                    <w:lang w:val="vi-VN"/>
                  </w:rPr>
                </w:rPrChange>
              </w:rPr>
              <w:pPrChange w:id="39" w:author="Nguyen Van Chau" w:date="2020-07-29T14:53:00Z">
                <w:pPr>
                  <w:framePr w:hSpace="180" w:wrap="around" w:vAnchor="text" w:hAnchor="margin" w:xAlign="center" w:y="370"/>
                  <w:spacing w:line="360" w:lineRule="auto"/>
                  <w:jc w:val="both"/>
                </w:pPr>
              </w:pPrChange>
            </w:pPr>
            <w:del w:id="40" w:author="Nguyen Van Chau" w:date="2020-07-29T14:53:00Z">
              <w:r w:rsidRPr="00163BB2" w:rsidDel="004A2352">
                <w:rPr>
                  <w:bCs/>
                  <w:sz w:val="28"/>
                  <w:szCs w:val="28"/>
                </w:rPr>
                <w:delText xml:space="preserve"> </w:delText>
              </w:r>
              <w:r w:rsidDel="004A2352">
                <w:rPr>
                  <w:bCs/>
                  <w:sz w:val="28"/>
                  <w:szCs w:val="28"/>
                </w:rPr>
                <w:delText xml:space="preserve">     </w:delText>
              </w:r>
              <w:r w:rsidR="00B5499D" w:rsidRPr="00163BB2" w:rsidDel="004A2352">
                <w:rPr>
                  <w:sz w:val="28"/>
                  <w:szCs w:val="28"/>
                </w:rPr>
                <w:delText xml:space="preserve"> Lớp</w:delText>
              </w:r>
              <w:r w:rsidRPr="00163BB2" w:rsidDel="004A2352">
                <w:rPr>
                  <w:bCs/>
                  <w:sz w:val="28"/>
                  <w:szCs w:val="28"/>
                  <w:lang w:val="vi-VN"/>
                </w:rPr>
                <w:delText>:</w:delText>
              </w:r>
            </w:del>
          </w:p>
          <w:p w14:paraId="61AB5910" w14:textId="55B6289C" w:rsidR="00027A6F" w:rsidDel="004A2352" w:rsidRDefault="00027A6F" w:rsidP="00F037C7">
            <w:pPr>
              <w:spacing w:line="360" w:lineRule="auto"/>
              <w:jc w:val="both"/>
              <w:rPr>
                <w:del w:id="41" w:author="Nguyen Van Chau" w:date="2020-07-29T14:53:00Z"/>
                <w:b/>
                <w:bCs/>
                <w:lang w:val="vi-VN"/>
              </w:rPr>
            </w:pPr>
          </w:p>
        </w:tc>
        <w:tc>
          <w:tcPr>
            <w:tcW w:w="3690" w:type="dxa"/>
          </w:tcPr>
          <w:p w14:paraId="601DCA9F" w14:textId="4840D4A5" w:rsidR="00B5499D" w:rsidDel="004A2352" w:rsidRDefault="00B5499D" w:rsidP="00F037C7">
            <w:pPr>
              <w:spacing w:line="360" w:lineRule="auto"/>
              <w:jc w:val="both"/>
              <w:rPr>
                <w:del w:id="42" w:author="Nguyen Van Chau" w:date="2020-07-29T14:53:00Z"/>
                <w:b/>
                <w:bCs/>
                <w:sz w:val="28"/>
                <w:szCs w:val="28"/>
              </w:rPr>
            </w:pPr>
          </w:p>
          <w:p w14:paraId="4F0A6581" w14:textId="4D951645" w:rsidR="00027A6F" w:rsidDel="004A2352" w:rsidRDefault="00027A6F" w:rsidP="00F037C7">
            <w:pPr>
              <w:spacing w:line="360" w:lineRule="auto"/>
              <w:jc w:val="both"/>
              <w:rPr>
                <w:del w:id="43" w:author="Nguyen Van Chau" w:date="2020-07-29T14:53:00Z"/>
                <w:b/>
                <w:bCs/>
                <w:sz w:val="28"/>
                <w:szCs w:val="28"/>
              </w:rPr>
            </w:pPr>
            <w:del w:id="44" w:author="Nguyen Van Chau" w:date="2020-07-29T14:53:00Z">
              <w:r w:rsidDel="004A2352">
                <w:rPr>
                  <w:b/>
                  <w:bCs/>
                  <w:sz w:val="28"/>
                  <w:szCs w:val="28"/>
                </w:rPr>
                <w:delText>NGUYỄN VĂN CHÂU</w:delText>
              </w:r>
            </w:del>
          </w:p>
          <w:p w14:paraId="5CE4F0A2" w14:textId="496447D0" w:rsidR="00027A6F" w:rsidRPr="000835B8" w:rsidDel="004A2352" w:rsidRDefault="00027A6F" w:rsidP="00F037C7">
            <w:pPr>
              <w:spacing w:line="360" w:lineRule="auto"/>
              <w:jc w:val="both"/>
              <w:rPr>
                <w:del w:id="45" w:author="Nguyen Van Chau" w:date="2020-07-29T14:53:00Z"/>
                <w:b/>
                <w:bCs/>
                <w:sz w:val="28"/>
                <w:szCs w:val="28"/>
              </w:rPr>
            </w:pPr>
            <w:del w:id="46" w:author="Nguyen Van Chau" w:date="2020-07-29T14:53:00Z">
              <w:r w:rsidDel="004A2352">
                <w:rPr>
                  <w:b/>
                  <w:bCs/>
                  <w:sz w:val="28"/>
                  <w:szCs w:val="28"/>
                </w:rPr>
                <w:delText>17IT3</w:delText>
              </w:r>
            </w:del>
          </w:p>
        </w:tc>
      </w:tr>
    </w:tbl>
    <w:p w14:paraId="4BABA292" w14:textId="4593B366" w:rsidR="00FF7C89" w:rsidRDefault="00FF7C89" w:rsidP="00DB30AA">
      <w:pPr>
        <w:jc w:val="both"/>
        <w:rPr>
          <w:sz w:val="28"/>
          <w:szCs w:val="28"/>
          <w:lang w:val="vi-VN"/>
        </w:rPr>
      </w:pPr>
    </w:p>
    <w:p w14:paraId="351C01CC" w14:textId="77777777" w:rsidR="001228F5" w:rsidRPr="0044590B" w:rsidRDefault="001228F5" w:rsidP="00DB30AA">
      <w:pPr>
        <w:jc w:val="both"/>
        <w:rPr>
          <w:sz w:val="28"/>
          <w:szCs w:val="28"/>
          <w:rPrChange w:id="47" w:author="Nguyen Van Chau" w:date="2020-07-29T14:55:00Z">
            <w:rPr>
              <w:sz w:val="28"/>
              <w:szCs w:val="28"/>
              <w:lang w:val="vi-VN"/>
            </w:rPr>
          </w:rPrChange>
        </w:rPr>
      </w:pPr>
    </w:p>
    <w:p w14:paraId="3CE15DE6" w14:textId="2CDC0856" w:rsidR="00DB30AA" w:rsidRDefault="00DB30AA" w:rsidP="00DB30AA">
      <w:pPr>
        <w:jc w:val="both"/>
        <w:rPr>
          <w:sz w:val="28"/>
          <w:szCs w:val="28"/>
          <w:lang w:val="vi-VN"/>
        </w:rPr>
      </w:pPr>
    </w:p>
    <w:p w14:paraId="1038A589" w14:textId="0AADEC7C" w:rsidR="00DB30AA" w:rsidRDefault="00DB30AA" w:rsidP="00DB30AA">
      <w:pPr>
        <w:jc w:val="both"/>
        <w:rPr>
          <w:sz w:val="28"/>
          <w:szCs w:val="28"/>
        </w:rPr>
      </w:pPr>
    </w:p>
    <w:p w14:paraId="4D560233" w14:textId="779F3E5C" w:rsidR="00997D08" w:rsidRDefault="00997D08" w:rsidP="00DB30AA">
      <w:pPr>
        <w:jc w:val="both"/>
        <w:rPr>
          <w:sz w:val="28"/>
          <w:szCs w:val="28"/>
        </w:rPr>
      </w:pPr>
    </w:p>
    <w:p w14:paraId="3328357A" w14:textId="77777777" w:rsidR="00997D08" w:rsidRPr="00997D08" w:rsidRDefault="00997D08" w:rsidP="00DB30AA">
      <w:pPr>
        <w:jc w:val="both"/>
        <w:rPr>
          <w:sz w:val="28"/>
          <w:szCs w:val="28"/>
        </w:rPr>
      </w:pPr>
    </w:p>
    <w:p w14:paraId="0F69156E" w14:textId="2FE2F0C9" w:rsidR="00B37685" w:rsidRDefault="00B37685" w:rsidP="00FF7C89">
      <w:pPr>
        <w:ind w:left="2127" w:hanging="142"/>
        <w:jc w:val="both"/>
        <w:rPr>
          <w:sz w:val="28"/>
          <w:lang w:val="vi-VN"/>
        </w:rPr>
      </w:pPr>
    </w:p>
    <w:p w14:paraId="0A8C8BBA" w14:textId="59495604" w:rsidR="00B94544" w:rsidRDefault="00B94544" w:rsidP="009E52E7">
      <w:pPr>
        <w:jc w:val="both"/>
        <w:rPr>
          <w:sz w:val="28"/>
        </w:rPr>
      </w:pPr>
    </w:p>
    <w:p w14:paraId="16AA019A" w14:textId="77777777" w:rsidR="00B5499D" w:rsidRDefault="00B5499D" w:rsidP="009E52E7">
      <w:pPr>
        <w:jc w:val="both"/>
        <w:rPr>
          <w:sz w:val="28"/>
        </w:rPr>
      </w:pPr>
    </w:p>
    <w:p w14:paraId="130C1F54" w14:textId="77777777" w:rsidR="00B5499D" w:rsidRPr="00B5499D" w:rsidRDefault="00B5499D" w:rsidP="009E52E7">
      <w:pPr>
        <w:jc w:val="both"/>
        <w:rPr>
          <w:sz w:val="28"/>
        </w:rPr>
      </w:pPr>
    </w:p>
    <w:p w14:paraId="03F7B54D" w14:textId="77777777" w:rsidR="00B94544" w:rsidRDefault="00B94544" w:rsidP="00FF7C89">
      <w:pPr>
        <w:ind w:left="2127" w:hanging="142"/>
        <w:jc w:val="both"/>
        <w:rPr>
          <w:sz w:val="28"/>
          <w:lang w:val="vi-VN"/>
        </w:rPr>
      </w:pPr>
    </w:p>
    <w:p w14:paraId="1D768565" w14:textId="77777777" w:rsidR="00FF7C89" w:rsidRPr="00BC78F7" w:rsidRDefault="00FF7C89" w:rsidP="00FF7C89">
      <w:pPr>
        <w:ind w:left="2127" w:hanging="142"/>
        <w:jc w:val="both"/>
        <w:rPr>
          <w:lang w:val="vi-VN"/>
        </w:rPr>
      </w:pPr>
      <w:r>
        <w:rPr>
          <w:b/>
          <w:noProof/>
        </w:rPr>
        <mc:AlternateContent>
          <mc:Choice Requires="wps">
            <w:drawing>
              <wp:anchor distT="0" distB="0" distL="114300" distR="114300" simplePos="0" relativeHeight="251659264" behindDoc="0" locked="0" layoutInCell="1" allowOverlap="1" wp14:anchorId="2DD53995" wp14:editId="669AE602">
                <wp:simplePos x="0" y="0"/>
                <wp:positionH relativeFrom="margin">
                  <wp:align>center</wp:align>
                </wp:positionH>
                <wp:positionV relativeFrom="paragraph">
                  <wp:posOffset>104775</wp:posOffset>
                </wp:positionV>
                <wp:extent cx="4244975" cy="335280"/>
                <wp:effectExtent l="38100" t="0" r="79375" b="45720"/>
                <wp:wrapNone/>
                <wp:docPr id="7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4975" cy="335280"/>
                        </a:xfrm>
                        <a:prstGeom prst="ellipseRibbon2">
                          <a:avLst>
                            <a:gd name="adj1" fmla="val 20602"/>
                            <a:gd name="adj2" fmla="val 62306"/>
                            <a:gd name="adj3" fmla="val 12500"/>
                          </a:avLst>
                        </a:prstGeom>
                        <a:solidFill>
                          <a:srgbClr val="FFFFFF"/>
                        </a:solidFill>
                        <a:ln w="9525">
                          <a:solidFill>
                            <a:srgbClr val="000000"/>
                          </a:solidFill>
                          <a:round/>
                          <a:headEnd/>
                          <a:tailEnd/>
                        </a:ln>
                      </wps:spPr>
                      <wps:txbx>
                        <w:txbxContent>
                          <w:p w14:paraId="673CDEC6" w14:textId="65E33E99" w:rsidR="00F84127" w:rsidRPr="00FF7C89" w:rsidRDefault="00F84127" w:rsidP="00FF7C89">
                            <w:pPr>
                              <w:jc w:val="center"/>
                              <w:rPr>
                                <w:b/>
                                <w:sz w:val="18"/>
                                <w:szCs w:val="16"/>
                              </w:rPr>
                            </w:pPr>
                            <w:r>
                              <w:rPr>
                                <w:b/>
                                <w:sz w:val="18"/>
                                <w:szCs w:val="16"/>
                                <w:lang w:val="vi-VN"/>
                              </w:rPr>
                              <w:t>ĐÀ NẴNG, THÁNG 0</w:t>
                            </w:r>
                            <w:r>
                              <w:rPr>
                                <w:b/>
                                <w:sz w:val="18"/>
                                <w:szCs w:val="16"/>
                              </w:rPr>
                              <w:t>8</w:t>
                            </w:r>
                            <w:r>
                              <w:rPr>
                                <w:b/>
                                <w:sz w:val="18"/>
                                <w:szCs w:val="16"/>
                                <w:lang w:val="vi-VN"/>
                              </w:rPr>
                              <w:t xml:space="preserve"> NĂM 20</w:t>
                            </w:r>
                            <w:r>
                              <w:rPr>
                                <w:b/>
                                <w:sz w:val="18"/>
                                <w:szCs w:val="16"/>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D53995"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AutoShape 20" o:spid="_x0000_s1026" type="#_x0000_t108" style="position:absolute;left:0;text-align:left;margin-left:0;margin-top:8.25pt;width:334.25pt;height:26.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" adj="4071,17150">
                <v:textbox>
                  <w:txbxContent>
                    <w:p w14:paraId="673CDEC6" w14:textId="65E33E99" w:rsidR="00F84127" w:rsidRPr="00FF7C89" w:rsidRDefault="00F84127" w:rsidP="00FF7C89">
                      <w:pPr>
                        <w:jc w:val="center"/>
                        <w:rPr>
                          <w:b/>
                          <w:sz w:val="18"/>
                          <w:szCs w:val="16"/>
                        </w:rPr>
                      </w:pPr>
                      <w:r>
                        <w:rPr>
                          <w:b/>
                          <w:sz w:val="18"/>
                          <w:szCs w:val="16"/>
                          <w:lang w:val="vi-VN"/>
                        </w:rPr>
                        <w:t>ĐÀ NẴNG, THÁNG 0</w:t>
                      </w:r>
                      <w:r>
                        <w:rPr>
                          <w:b/>
                          <w:sz w:val="18"/>
                          <w:szCs w:val="16"/>
                        </w:rPr>
                        <w:t>8</w:t>
                      </w:r>
                      <w:r>
                        <w:rPr>
                          <w:b/>
                          <w:sz w:val="18"/>
                          <w:szCs w:val="16"/>
                          <w:lang w:val="vi-VN"/>
                        </w:rPr>
                        <w:t xml:space="preserve"> NĂM 20</w:t>
                      </w:r>
                      <w:r>
                        <w:rPr>
                          <w:b/>
                          <w:sz w:val="18"/>
                          <w:szCs w:val="16"/>
                        </w:rPr>
                        <w:t>20</w:t>
                      </w:r>
                    </w:p>
                  </w:txbxContent>
                </v:textbox>
                <w10:wrap anchorx="margin"/>
              </v:shape>
            </w:pict>
          </mc:Fallback>
        </mc:AlternateContent>
      </w:r>
      <w:r w:rsidRPr="00BC78F7">
        <w:rPr>
          <w:b/>
          <w:lang w:val="vi-VN"/>
        </w:rPr>
        <w:t xml:space="preserve">                                                 </w:t>
      </w:r>
      <w:r w:rsidRPr="00BC78F7">
        <w:rPr>
          <w:b/>
          <w:lang w:val="vi-VN"/>
        </w:rPr>
        <w:tab/>
      </w:r>
      <w:r w:rsidRPr="00BC78F7">
        <w:rPr>
          <w:b/>
          <w:lang w:val="vi-VN"/>
        </w:rPr>
        <w:tab/>
      </w:r>
      <w:r w:rsidRPr="00BC78F7">
        <w:rPr>
          <w:lang w:val="vi-VN"/>
        </w:rPr>
        <w:t xml:space="preserve">    </w:t>
      </w:r>
    </w:p>
    <w:p w14:paraId="66E833C1" w14:textId="77777777" w:rsidR="00FF7C89" w:rsidRPr="00BC78F7" w:rsidRDefault="00FF7C89" w:rsidP="00FF7C89">
      <w:pPr>
        <w:tabs>
          <w:tab w:val="center" w:pos="5760"/>
        </w:tabs>
        <w:jc w:val="both"/>
        <w:rPr>
          <w:lang w:val="vi-VN"/>
        </w:rPr>
      </w:pPr>
      <w:r w:rsidRPr="00BC78F7">
        <w:rPr>
          <w:b/>
          <w:lang w:val="vi-VN"/>
        </w:rPr>
        <w:t xml:space="preserve">              </w:t>
      </w:r>
    </w:p>
    <w:p w14:paraId="42EFABD1" w14:textId="77777777" w:rsidR="00C52199" w:rsidRDefault="00C52199" w:rsidP="00BB3D5A">
      <w:pPr>
        <w:jc w:val="center"/>
        <w:rPr>
          <w:b/>
          <w:sz w:val="28"/>
          <w:szCs w:val="28"/>
        </w:rPr>
      </w:pPr>
    </w:p>
    <w:p w14:paraId="1D38AA02" w14:textId="363FA6D3" w:rsidR="00BB3D5A" w:rsidRPr="00C52199" w:rsidRDefault="00BB3D5A" w:rsidP="00BB3D5A">
      <w:pPr>
        <w:jc w:val="center"/>
        <w:rPr>
          <w:sz w:val="32"/>
          <w:szCs w:val="32"/>
        </w:rPr>
      </w:pPr>
      <w:r w:rsidRPr="00C52199">
        <w:rPr>
          <w:b/>
          <w:sz w:val="32"/>
          <w:szCs w:val="32"/>
        </w:rPr>
        <w:t>ĐẠI HỌC ĐÀ NẴNG</w:t>
      </w:r>
    </w:p>
    <w:p w14:paraId="21DEE2B9" w14:textId="77777777" w:rsidR="00BB3D5A" w:rsidRPr="00091DF1" w:rsidRDefault="00BB3D5A" w:rsidP="00BB3D5A">
      <w:pPr>
        <w:jc w:val="center"/>
        <w:rPr>
          <w:b/>
          <w:sz w:val="32"/>
          <w:szCs w:val="32"/>
        </w:rPr>
      </w:pPr>
      <w:r>
        <w:rPr>
          <w:b/>
          <w:sz w:val="32"/>
          <w:szCs w:val="32"/>
        </w:rPr>
        <w:t>KHOA</w:t>
      </w:r>
      <w:r w:rsidRPr="00091DF1">
        <w:rPr>
          <w:b/>
          <w:sz w:val="32"/>
          <w:szCs w:val="32"/>
        </w:rPr>
        <w:t xml:space="preserve"> CÔNG NGHỆ THÔNG TIN</w:t>
      </w:r>
      <w:r>
        <w:rPr>
          <w:b/>
          <w:sz w:val="32"/>
          <w:szCs w:val="32"/>
        </w:rPr>
        <w:t xml:space="preserve"> VÀ TRUYỀN THÔNG</w:t>
      </w:r>
    </w:p>
    <w:p w14:paraId="7EAC9E6E" w14:textId="77777777" w:rsidR="00BB3D5A" w:rsidRPr="00091DF1" w:rsidRDefault="00BB3D5A" w:rsidP="00BB3D5A">
      <w:pPr>
        <w:ind w:firstLine="720"/>
        <w:jc w:val="center"/>
      </w:pPr>
    </w:p>
    <w:p w14:paraId="3F46F040" w14:textId="77777777" w:rsidR="00BB3D5A" w:rsidRDefault="00BB3D5A" w:rsidP="00BB3D5A">
      <w:pPr>
        <w:ind w:firstLine="720"/>
        <w:rPr>
          <w:b/>
          <w:sz w:val="28"/>
          <w:szCs w:val="28"/>
        </w:rPr>
      </w:pPr>
    </w:p>
    <w:p w14:paraId="1F7B9EB2" w14:textId="77777777" w:rsidR="00BB3D5A" w:rsidRDefault="00BB3D5A" w:rsidP="00BB3D5A">
      <w:pPr>
        <w:ind w:firstLine="720"/>
        <w:rPr>
          <w:b/>
          <w:sz w:val="28"/>
          <w:szCs w:val="28"/>
        </w:rPr>
      </w:pPr>
    </w:p>
    <w:p w14:paraId="6483C52A" w14:textId="77777777" w:rsidR="00BB3D5A" w:rsidRDefault="00BB3D5A" w:rsidP="00BB3D5A">
      <w:pPr>
        <w:ind w:firstLine="720"/>
        <w:rPr>
          <w:b/>
          <w:sz w:val="28"/>
          <w:szCs w:val="28"/>
        </w:rPr>
      </w:pPr>
    </w:p>
    <w:p w14:paraId="79DC528F" w14:textId="77777777" w:rsidR="00BB3D5A" w:rsidRDefault="00BB3D5A" w:rsidP="00BB3D5A">
      <w:pPr>
        <w:ind w:firstLine="720"/>
        <w:rPr>
          <w:b/>
          <w:sz w:val="28"/>
          <w:szCs w:val="28"/>
        </w:rPr>
      </w:pPr>
    </w:p>
    <w:p w14:paraId="2A9870ED" w14:textId="77777777" w:rsidR="00D8073C" w:rsidRPr="007750A4" w:rsidRDefault="00D8073C" w:rsidP="003E7673">
      <w:pPr>
        <w:jc w:val="center"/>
        <w:rPr>
          <w:b/>
          <w:sz w:val="40"/>
          <w:szCs w:val="40"/>
        </w:rPr>
      </w:pPr>
    </w:p>
    <w:p w14:paraId="119FD1C5" w14:textId="1DAD1ADE" w:rsidR="00D8073C" w:rsidRPr="00B5499D" w:rsidRDefault="003D204F" w:rsidP="00206A98">
      <w:pPr>
        <w:jc w:val="center"/>
        <w:rPr>
          <w:b/>
          <w:sz w:val="44"/>
          <w:szCs w:val="40"/>
        </w:rPr>
      </w:pPr>
      <w:r w:rsidRPr="00B5499D">
        <w:rPr>
          <w:b/>
          <w:sz w:val="44"/>
          <w:szCs w:val="40"/>
        </w:rPr>
        <w:t>ĐỒ ÁN CỞ SỞ 5</w:t>
      </w:r>
    </w:p>
    <w:p w14:paraId="14EC8121" w14:textId="77777777" w:rsidR="00B5499D" w:rsidRDefault="00B5499D" w:rsidP="00206A98">
      <w:pPr>
        <w:jc w:val="center"/>
        <w:rPr>
          <w:b/>
          <w:sz w:val="40"/>
          <w:szCs w:val="40"/>
        </w:rPr>
      </w:pPr>
    </w:p>
    <w:p w14:paraId="50229798" w14:textId="77777777" w:rsidR="00B5499D" w:rsidRPr="007750A4" w:rsidRDefault="00B5499D" w:rsidP="00206A98">
      <w:pPr>
        <w:jc w:val="center"/>
        <w:rPr>
          <w:b/>
          <w:sz w:val="40"/>
          <w:szCs w:val="40"/>
        </w:rPr>
      </w:pPr>
    </w:p>
    <w:p w14:paraId="4C651290" w14:textId="77777777" w:rsidR="003E7673" w:rsidRDefault="003E7673" w:rsidP="003E7673">
      <w:pPr>
        <w:jc w:val="center"/>
        <w:rPr>
          <w:b/>
        </w:rPr>
      </w:pPr>
    </w:p>
    <w:p w14:paraId="5FAA7F6E" w14:textId="77777777" w:rsidR="003D204F" w:rsidRPr="00B5499D" w:rsidRDefault="003D204F" w:rsidP="003D204F">
      <w:pPr>
        <w:jc w:val="center"/>
        <w:rPr>
          <w:b/>
          <w:bCs/>
          <w:iCs/>
          <w:sz w:val="32"/>
          <w:szCs w:val="40"/>
          <w:u w:val="single"/>
        </w:rPr>
      </w:pPr>
      <w:r w:rsidRPr="00B5499D">
        <w:rPr>
          <w:b/>
          <w:bCs/>
          <w:iCs/>
          <w:sz w:val="32"/>
          <w:szCs w:val="40"/>
          <w:u w:val="single"/>
          <w:lang w:val="vi-VN"/>
        </w:rPr>
        <w:t>ĐỀ TÀ</w:t>
      </w:r>
      <w:r w:rsidRPr="00B5499D">
        <w:rPr>
          <w:b/>
          <w:bCs/>
          <w:iCs/>
          <w:sz w:val="32"/>
          <w:szCs w:val="40"/>
          <w:u w:val="single"/>
        </w:rPr>
        <w:t>I</w:t>
      </w:r>
      <w:r w:rsidRPr="00B5499D">
        <w:rPr>
          <w:b/>
          <w:bCs/>
          <w:iCs/>
          <w:sz w:val="32"/>
          <w:szCs w:val="40"/>
        </w:rPr>
        <w:t>:</w:t>
      </w:r>
    </w:p>
    <w:p w14:paraId="2AE79B32" w14:textId="77777777" w:rsidR="003D204F" w:rsidRPr="00B5499D" w:rsidRDefault="003D204F" w:rsidP="003D204F">
      <w:pPr>
        <w:jc w:val="center"/>
        <w:rPr>
          <w:b/>
          <w:bCs/>
          <w:sz w:val="32"/>
          <w:szCs w:val="40"/>
        </w:rPr>
      </w:pPr>
      <w:r w:rsidRPr="00B5499D">
        <w:rPr>
          <w:b/>
          <w:bCs/>
          <w:sz w:val="32"/>
          <w:szCs w:val="40"/>
        </w:rPr>
        <w:t>XÂY DỰNG ỨNG DỤNG ĐIỂM DANH</w:t>
      </w:r>
    </w:p>
    <w:p w14:paraId="123986C9" w14:textId="77777777" w:rsidR="003D204F" w:rsidRPr="00031987" w:rsidRDefault="003D204F" w:rsidP="003D204F">
      <w:pPr>
        <w:jc w:val="center"/>
        <w:rPr>
          <w:b/>
          <w:bCs/>
          <w:sz w:val="40"/>
          <w:szCs w:val="40"/>
        </w:rPr>
      </w:pPr>
      <w:r w:rsidRPr="00B5499D">
        <w:rPr>
          <w:b/>
          <w:bCs/>
          <w:sz w:val="32"/>
          <w:szCs w:val="40"/>
        </w:rPr>
        <w:t>TỰ ĐỘNG THÔNG QUA HÌNH ẢNH</w:t>
      </w:r>
    </w:p>
    <w:p w14:paraId="18E454FC" w14:textId="77777777" w:rsidR="00BB3D5A" w:rsidRPr="00091DF1" w:rsidRDefault="00BB3D5A" w:rsidP="00BB3D5A">
      <w:pPr>
        <w:jc w:val="both"/>
        <w:rPr>
          <w:b/>
        </w:rPr>
      </w:pPr>
    </w:p>
    <w:p w14:paraId="0A9CF6AE" w14:textId="77777777" w:rsidR="00BB3D5A" w:rsidRPr="00091DF1" w:rsidRDefault="00BB3D5A" w:rsidP="00BB3D5A">
      <w:pPr>
        <w:jc w:val="both"/>
        <w:rPr>
          <w:b/>
        </w:rPr>
      </w:pPr>
    </w:p>
    <w:p w14:paraId="42B02E5A" w14:textId="0B5714C1" w:rsidR="00BB3D5A" w:rsidRDefault="00BB3D5A" w:rsidP="00BB3D5A">
      <w:pPr>
        <w:jc w:val="both"/>
        <w:rPr>
          <w:ins w:id="48" w:author="Nguyen Van Chau" w:date="2020-07-29T14:57:00Z"/>
          <w:b/>
        </w:rPr>
      </w:pPr>
    </w:p>
    <w:p w14:paraId="26C3E2A7" w14:textId="77777777" w:rsidR="000C5497" w:rsidRDefault="000C5497" w:rsidP="00BB3D5A">
      <w:pPr>
        <w:jc w:val="both"/>
        <w:rPr>
          <w:b/>
        </w:rPr>
      </w:pPr>
    </w:p>
    <w:tbl>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 w:author="Nguyen Van Chau" w:date="2020-07-29T14:59:00Z">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708"/>
        <w:gridCol w:w="3690"/>
        <w:tblGridChange w:id="50">
          <w:tblGrid>
            <w:gridCol w:w="2880"/>
            <w:gridCol w:w="3690"/>
          </w:tblGrid>
        </w:tblGridChange>
      </w:tblGrid>
      <w:tr w:rsidR="000C5497" w14:paraId="5DBAF48B" w14:textId="77777777" w:rsidTr="002F201C">
        <w:trPr>
          <w:ins w:id="51" w:author="Nguyen Van Chau" w:date="2020-07-29T14:57:00Z"/>
        </w:trPr>
        <w:tc>
          <w:tcPr>
            <w:tcW w:w="3708" w:type="dxa"/>
            <w:tcPrChange w:id="52" w:author="Nguyen Van Chau" w:date="2020-07-29T14:59:00Z">
              <w:tcPr>
                <w:tcW w:w="2880" w:type="dxa"/>
              </w:tcPr>
            </w:tcPrChange>
          </w:tcPr>
          <w:p w14:paraId="716D61FF" w14:textId="6818F55B" w:rsidR="000C5497" w:rsidRDefault="000C5497">
            <w:pPr>
              <w:spacing w:line="360" w:lineRule="auto"/>
              <w:jc w:val="right"/>
              <w:rPr>
                <w:ins w:id="53" w:author="Nguyen Van Chau" w:date="2020-07-29T14:57:00Z"/>
                <w:bCs/>
                <w:sz w:val="28"/>
                <w:szCs w:val="28"/>
                <w:lang w:val="vi-VN"/>
              </w:rPr>
              <w:pPrChange w:id="54" w:author="Nguyen Van Chau" w:date="2020-07-29T14:58:00Z">
                <w:pPr>
                  <w:framePr w:hSpace="180" w:wrap="around" w:vAnchor="text" w:hAnchor="margin" w:xAlign="center" w:y="370"/>
                  <w:spacing w:line="360" w:lineRule="auto"/>
                  <w:jc w:val="both"/>
                </w:pPr>
              </w:pPrChange>
            </w:pPr>
            <w:ins w:id="55" w:author="Nguyen Van Chau" w:date="2020-07-29T14:57:00Z">
              <w:r w:rsidRPr="00163BB2">
                <w:rPr>
                  <w:bCs/>
                  <w:sz w:val="28"/>
                  <w:szCs w:val="28"/>
                  <w:lang w:val="vi-VN"/>
                </w:rPr>
                <w:t>Sinh viên thực hiện</w:t>
              </w:r>
              <w:r w:rsidRPr="00163BB2">
                <w:rPr>
                  <w:bCs/>
                  <w:sz w:val="28"/>
                  <w:szCs w:val="28"/>
                </w:rPr>
                <w:t xml:space="preserve"> </w:t>
              </w:r>
              <w:r>
                <w:rPr>
                  <w:bCs/>
                  <w:sz w:val="28"/>
                  <w:szCs w:val="28"/>
                </w:rPr>
                <w:t xml:space="preserve">    </w:t>
              </w:r>
              <w:r w:rsidRPr="00163BB2">
                <w:rPr>
                  <w:bCs/>
                  <w:sz w:val="28"/>
                  <w:szCs w:val="28"/>
                  <w:lang w:val="vi-VN"/>
                </w:rPr>
                <w:t>:</w:t>
              </w:r>
            </w:ins>
          </w:p>
          <w:p w14:paraId="46FDA94F" w14:textId="1EF9CCEA" w:rsidR="000C5497" w:rsidRDefault="000C5497">
            <w:pPr>
              <w:spacing w:line="360" w:lineRule="auto"/>
              <w:jc w:val="right"/>
              <w:rPr>
                <w:ins w:id="56" w:author="Nguyen Van Chau" w:date="2020-07-29T14:57:00Z"/>
                <w:sz w:val="28"/>
                <w:szCs w:val="28"/>
              </w:rPr>
              <w:pPrChange w:id="57" w:author="Nguyen Van Chau" w:date="2020-07-29T14:58:00Z">
                <w:pPr>
                  <w:framePr w:hSpace="180" w:wrap="around" w:vAnchor="text" w:hAnchor="margin" w:xAlign="center" w:y="370"/>
                  <w:spacing w:line="360" w:lineRule="auto"/>
                  <w:jc w:val="both"/>
                </w:pPr>
              </w:pPrChange>
            </w:pPr>
            <w:ins w:id="58" w:author="Nguyen Van Chau" w:date="2020-07-29T14:57:00Z">
              <w:r w:rsidRPr="00163BB2">
                <w:rPr>
                  <w:sz w:val="28"/>
                  <w:szCs w:val="28"/>
                </w:rPr>
                <w:t xml:space="preserve">Lớp                         </w:t>
              </w:r>
              <w:r>
                <w:rPr>
                  <w:sz w:val="28"/>
                  <w:szCs w:val="28"/>
                </w:rPr>
                <w:t xml:space="preserve">   </w:t>
              </w:r>
              <w:proofErr w:type="gramStart"/>
              <w:r>
                <w:rPr>
                  <w:sz w:val="28"/>
                  <w:szCs w:val="28"/>
                </w:rPr>
                <w:t xml:space="preserve">  </w:t>
              </w:r>
              <w:r w:rsidRPr="00163BB2">
                <w:rPr>
                  <w:sz w:val="28"/>
                  <w:szCs w:val="28"/>
                </w:rPr>
                <w:t>:</w:t>
              </w:r>
              <w:proofErr w:type="gramEnd"/>
            </w:ins>
          </w:p>
          <w:p w14:paraId="0E27A645" w14:textId="0E9A1816" w:rsidR="000C5497" w:rsidRDefault="000C5497">
            <w:pPr>
              <w:spacing w:line="360" w:lineRule="auto"/>
              <w:jc w:val="right"/>
              <w:rPr>
                <w:ins w:id="59" w:author="Nguyen Van Chau" w:date="2020-07-29T14:57:00Z"/>
                <w:sz w:val="28"/>
                <w:szCs w:val="28"/>
              </w:rPr>
              <w:pPrChange w:id="60" w:author="Nguyen Van Chau" w:date="2020-07-29T14:58:00Z">
                <w:pPr>
                  <w:framePr w:hSpace="180" w:wrap="around" w:vAnchor="text" w:hAnchor="margin" w:xAlign="center" w:y="370"/>
                  <w:spacing w:line="360" w:lineRule="auto"/>
                  <w:jc w:val="both"/>
                </w:pPr>
              </w:pPrChange>
            </w:pPr>
            <w:ins w:id="61" w:author="Nguyen Van Chau" w:date="2020-07-29T14:57:00Z">
              <w:r>
                <w:rPr>
                  <w:sz w:val="28"/>
                  <w:szCs w:val="28"/>
                </w:rPr>
                <w:t>Giảng viên</w:t>
              </w:r>
              <w:r w:rsidRPr="00163BB2">
                <w:rPr>
                  <w:sz w:val="28"/>
                  <w:szCs w:val="28"/>
                </w:rPr>
                <w:t xml:space="preserve"> hướng </w:t>
              </w:r>
              <w:proofErr w:type="gramStart"/>
              <w:r w:rsidRPr="00163BB2">
                <w:rPr>
                  <w:sz w:val="28"/>
                  <w:szCs w:val="28"/>
                </w:rPr>
                <w:t>dẫn</w:t>
              </w:r>
              <w:r>
                <w:rPr>
                  <w:sz w:val="28"/>
                  <w:szCs w:val="28"/>
                </w:rPr>
                <w:t xml:space="preserve"> </w:t>
              </w:r>
              <w:r w:rsidRPr="00163BB2">
                <w:rPr>
                  <w:sz w:val="28"/>
                  <w:szCs w:val="28"/>
                </w:rPr>
                <w:t>:</w:t>
              </w:r>
              <w:proofErr w:type="gramEnd"/>
            </w:ins>
          </w:p>
          <w:p w14:paraId="0C557484" w14:textId="53D5AA93" w:rsidR="000C5497" w:rsidRDefault="000C5497" w:rsidP="00427E84">
            <w:pPr>
              <w:spacing w:line="360" w:lineRule="auto"/>
              <w:jc w:val="both"/>
              <w:rPr>
                <w:ins w:id="62" w:author="Nguyen Van Chau" w:date="2020-07-29T14:57:00Z"/>
                <w:b/>
                <w:bCs/>
                <w:lang w:val="vi-VN"/>
              </w:rPr>
            </w:pPr>
          </w:p>
        </w:tc>
        <w:tc>
          <w:tcPr>
            <w:tcW w:w="3690" w:type="dxa"/>
            <w:tcPrChange w:id="63" w:author="Nguyen Van Chau" w:date="2020-07-29T14:59:00Z">
              <w:tcPr>
                <w:tcW w:w="3690" w:type="dxa"/>
              </w:tcPr>
            </w:tcPrChange>
          </w:tcPr>
          <w:p w14:paraId="1C54F4B3" w14:textId="77777777" w:rsidR="000C5497" w:rsidRDefault="000C5497">
            <w:pPr>
              <w:spacing w:line="360" w:lineRule="auto"/>
              <w:ind w:right="525"/>
              <w:jc w:val="both"/>
              <w:rPr>
                <w:ins w:id="64" w:author="Nguyen Van Chau" w:date="2020-07-29T14:57:00Z"/>
                <w:b/>
                <w:bCs/>
                <w:sz w:val="28"/>
                <w:szCs w:val="28"/>
              </w:rPr>
              <w:pPrChange w:id="65" w:author="Nguyen Van Chau" w:date="2020-07-29T14:58:00Z">
                <w:pPr>
                  <w:framePr w:hSpace="180" w:wrap="around" w:vAnchor="text" w:hAnchor="margin" w:xAlign="center" w:y="370"/>
                  <w:spacing w:line="360" w:lineRule="auto"/>
                  <w:jc w:val="both"/>
                </w:pPr>
              </w:pPrChange>
            </w:pPr>
            <w:ins w:id="66" w:author="Nguyen Van Chau" w:date="2020-07-29T14:57:00Z">
              <w:r>
                <w:rPr>
                  <w:b/>
                  <w:bCs/>
                  <w:sz w:val="28"/>
                  <w:szCs w:val="28"/>
                </w:rPr>
                <w:t>NGUYỄN VĂN CHÂU</w:t>
              </w:r>
            </w:ins>
          </w:p>
          <w:p w14:paraId="3625A251" w14:textId="77777777" w:rsidR="000C5497" w:rsidRDefault="000C5497" w:rsidP="00427E84">
            <w:pPr>
              <w:spacing w:line="360" w:lineRule="auto"/>
              <w:jc w:val="both"/>
              <w:rPr>
                <w:ins w:id="67" w:author="Nguyen Van Chau" w:date="2020-07-29T14:57:00Z"/>
                <w:b/>
                <w:bCs/>
                <w:sz w:val="28"/>
                <w:szCs w:val="28"/>
              </w:rPr>
            </w:pPr>
            <w:ins w:id="68" w:author="Nguyen Van Chau" w:date="2020-07-29T14:57:00Z">
              <w:r>
                <w:rPr>
                  <w:b/>
                  <w:bCs/>
                  <w:sz w:val="28"/>
                  <w:szCs w:val="28"/>
                </w:rPr>
                <w:t>17IT3</w:t>
              </w:r>
            </w:ins>
          </w:p>
          <w:p w14:paraId="023C48A1" w14:textId="0838723E" w:rsidR="000C5497" w:rsidRPr="000835B8" w:rsidRDefault="000C5497" w:rsidP="00DB05C9">
            <w:pPr>
              <w:spacing w:line="360" w:lineRule="auto"/>
              <w:jc w:val="both"/>
              <w:rPr>
                <w:ins w:id="69" w:author="Nguyen Van Chau" w:date="2020-07-29T14:57:00Z"/>
                <w:b/>
                <w:bCs/>
                <w:sz w:val="28"/>
                <w:szCs w:val="28"/>
              </w:rPr>
            </w:pPr>
            <w:ins w:id="70" w:author="Nguyen Van Chau" w:date="2020-07-29T14:57:00Z">
              <w:r>
                <w:rPr>
                  <w:b/>
                  <w:bCs/>
                  <w:sz w:val="28"/>
                  <w:szCs w:val="28"/>
                </w:rPr>
                <w:t>TS. LÊ THỊ THU NGA</w:t>
              </w:r>
            </w:ins>
          </w:p>
        </w:tc>
      </w:tr>
    </w:tbl>
    <w:p w14:paraId="7BEF14EC" w14:textId="3840153F" w:rsidR="00BB3D5A" w:rsidRDefault="00BB3D5A">
      <w:pPr>
        <w:jc w:val="center"/>
        <w:rPr>
          <w:ins w:id="71" w:author="Nguyen Van Chau" w:date="2020-07-29T14:57:00Z"/>
          <w:b/>
        </w:rPr>
        <w:pPrChange w:id="72" w:author="Nguyen Van Chau" w:date="2020-07-29T14:57:00Z">
          <w:pPr>
            <w:jc w:val="both"/>
          </w:pPr>
        </w:pPrChange>
      </w:pPr>
    </w:p>
    <w:p w14:paraId="0D7BF206" w14:textId="77777777" w:rsidR="000C5497" w:rsidRDefault="000C5497">
      <w:pPr>
        <w:jc w:val="center"/>
        <w:rPr>
          <w:b/>
        </w:rPr>
        <w:pPrChange w:id="73" w:author="Nguyen Van Chau" w:date="2020-07-29T14:57:00Z">
          <w:pPr>
            <w:jc w:val="both"/>
          </w:pPr>
        </w:pPrChange>
      </w:pPr>
    </w:p>
    <w:p w14:paraId="1E02A6F6" w14:textId="77777777" w:rsidR="00BB3D5A" w:rsidRPr="00091DF1" w:rsidRDefault="00BB3D5A" w:rsidP="00BB3D5A">
      <w:pPr>
        <w:jc w:val="both"/>
        <w:rPr>
          <w:b/>
        </w:rPr>
      </w:pPr>
    </w:p>
    <w:tbl>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3690"/>
      </w:tblGrid>
      <w:tr w:rsidR="00B5499D" w:rsidDel="000C5497" w14:paraId="608E3419" w14:textId="332FE29B" w:rsidTr="000031E0">
        <w:trPr>
          <w:del w:id="74" w:author="Nguyen Van Chau" w:date="2020-07-29T14:57:00Z"/>
        </w:trPr>
        <w:tc>
          <w:tcPr>
            <w:tcW w:w="2880" w:type="dxa"/>
          </w:tcPr>
          <w:tbl>
            <w:tblPr>
              <w:tblStyle w:val="LiBang"/>
              <w:tblpPr w:leftFromText="180" w:rightFromText="180" w:vertAnchor="text" w:horzAnchor="margin" w:tblpXSpec="center"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
              <w:gridCol w:w="1590"/>
            </w:tblGrid>
            <w:tr w:rsidR="000C5497" w14:paraId="533583A1" w14:textId="77777777" w:rsidTr="00427E84">
              <w:trPr>
                <w:ins w:id="75" w:author="Nguyen Van Chau" w:date="2020-07-29T14:57:00Z"/>
              </w:trPr>
              <w:tc>
                <w:tcPr>
                  <w:tcW w:w="2880" w:type="dxa"/>
                </w:tcPr>
                <w:p w14:paraId="703C1260" w14:textId="77777777" w:rsidR="000C5497" w:rsidRDefault="000C5497" w:rsidP="000C5497">
                  <w:pPr>
                    <w:spacing w:line="360" w:lineRule="auto"/>
                    <w:jc w:val="both"/>
                    <w:rPr>
                      <w:ins w:id="76" w:author="Nguyen Van Chau" w:date="2020-07-29T14:57:00Z"/>
                      <w:sz w:val="28"/>
                      <w:szCs w:val="28"/>
                    </w:rPr>
                  </w:pPr>
                  <w:ins w:id="77" w:author="Nguyen Van Chau" w:date="2020-07-29T14:57:00Z">
                    <w:r>
                      <w:rPr>
                        <w:sz w:val="28"/>
                        <w:szCs w:val="28"/>
                      </w:rPr>
                      <w:t>Giảng viên</w:t>
                    </w:r>
                    <w:r w:rsidRPr="00163BB2">
                      <w:rPr>
                        <w:sz w:val="28"/>
                        <w:szCs w:val="28"/>
                      </w:rPr>
                      <w:t xml:space="preserve"> hướng </w:t>
                    </w:r>
                    <w:proofErr w:type="gramStart"/>
                    <w:r w:rsidRPr="00163BB2">
                      <w:rPr>
                        <w:sz w:val="28"/>
                        <w:szCs w:val="28"/>
                      </w:rPr>
                      <w:t>dẫn</w:t>
                    </w:r>
                    <w:r>
                      <w:rPr>
                        <w:sz w:val="28"/>
                        <w:szCs w:val="28"/>
                      </w:rPr>
                      <w:t xml:space="preserve"> </w:t>
                    </w:r>
                    <w:r w:rsidRPr="00163BB2">
                      <w:rPr>
                        <w:sz w:val="28"/>
                        <w:szCs w:val="28"/>
                      </w:rPr>
                      <w:t>:</w:t>
                    </w:r>
                    <w:proofErr w:type="gramEnd"/>
                  </w:ins>
                </w:p>
                <w:p w14:paraId="4B99EA14" w14:textId="77777777" w:rsidR="000C5497" w:rsidRDefault="000C5497" w:rsidP="000C5497">
                  <w:pPr>
                    <w:spacing w:line="360" w:lineRule="auto"/>
                    <w:jc w:val="both"/>
                    <w:rPr>
                      <w:ins w:id="78" w:author="Nguyen Van Chau" w:date="2020-07-29T14:57:00Z"/>
                      <w:bCs/>
                      <w:sz w:val="28"/>
                      <w:szCs w:val="28"/>
                      <w:lang w:val="vi-VN"/>
                    </w:rPr>
                  </w:pPr>
                  <w:ins w:id="79" w:author="Nguyen Van Chau" w:date="2020-07-29T14:57:00Z">
                    <w:r w:rsidRPr="00163BB2">
                      <w:rPr>
                        <w:bCs/>
                        <w:sz w:val="28"/>
                        <w:szCs w:val="28"/>
                        <w:lang w:val="vi-VN"/>
                      </w:rPr>
                      <w:t>Sinh viên thực hiện</w:t>
                    </w:r>
                    <w:r w:rsidRPr="00163BB2">
                      <w:rPr>
                        <w:bCs/>
                        <w:sz w:val="28"/>
                        <w:szCs w:val="28"/>
                      </w:rPr>
                      <w:t xml:space="preserve"> </w:t>
                    </w:r>
                    <w:r>
                      <w:rPr>
                        <w:bCs/>
                        <w:sz w:val="28"/>
                        <w:szCs w:val="28"/>
                      </w:rPr>
                      <w:t xml:space="preserve">     </w:t>
                    </w:r>
                    <w:r w:rsidRPr="00163BB2">
                      <w:rPr>
                        <w:bCs/>
                        <w:sz w:val="28"/>
                        <w:szCs w:val="28"/>
                        <w:lang w:val="vi-VN"/>
                      </w:rPr>
                      <w:t>:</w:t>
                    </w:r>
                  </w:ins>
                </w:p>
                <w:p w14:paraId="6AB5EF2F" w14:textId="77777777" w:rsidR="000C5497" w:rsidRDefault="000C5497" w:rsidP="000C5497">
                  <w:pPr>
                    <w:spacing w:line="360" w:lineRule="auto"/>
                    <w:jc w:val="both"/>
                    <w:rPr>
                      <w:ins w:id="80" w:author="Nguyen Van Chau" w:date="2020-07-29T14:57:00Z"/>
                      <w:b/>
                      <w:bCs/>
                      <w:lang w:val="vi-VN"/>
                    </w:rPr>
                  </w:pPr>
                  <w:ins w:id="81" w:author="Nguyen Van Chau" w:date="2020-07-29T14:57:00Z">
                    <w:r w:rsidRPr="00163BB2">
                      <w:rPr>
                        <w:sz w:val="28"/>
                        <w:szCs w:val="28"/>
                      </w:rPr>
                      <w:t xml:space="preserve">Lớp                         </w:t>
                    </w:r>
                    <w:r>
                      <w:rPr>
                        <w:sz w:val="28"/>
                        <w:szCs w:val="28"/>
                      </w:rPr>
                      <w:t xml:space="preserve">    </w:t>
                    </w:r>
                    <w:proofErr w:type="gramStart"/>
                    <w:r>
                      <w:rPr>
                        <w:sz w:val="28"/>
                        <w:szCs w:val="28"/>
                      </w:rPr>
                      <w:t xml:space="preserve"> </w:t>
                    </w:r>
                    <w:r w:rsidRPr="00163BB2">
                      <w:rPr>
                        <w:sz w:val="28"/>
                        <w:szCs w:val="28"/>
                      </w:rPr>
                      <w:t xml:space="preserve"> :</w:t>
                    </w:r>
                    <w:proofErr w:type="gramEnd"/>
                  </w:ins>
                </w:p>
              </w:tc>
              <w:tc>
                <w:tcPr>
                  <w:tcW w:w="3690" w:type="dxa"/>
                </w:tcPr>
                <w:p w14:paraId="60A5C9D2" w14:textId="77777777" w:rsidR="000C5497" w:rsidRDefault="000C5497" w:rsidP="000C5497">
                  <w:pPr>
                    <w:spacing w:line="360" w:lineRule="auto"/>
                    <w:jc w:val="both"/>
                    <w:rPr>
                      <w:ins w:id="82" w:author="Nguyen Van Chau" w:date="2020-07-29T14:57:00Z"/>
                      <w:b/>
                      <w:bCs/>
                      <w:sz w:val="28"/>
                      <w:szCs w:val="28"/>
                    </w:rPr>
                  </w:pPr>
                  <w:ins w:id="83" w:author="Nguyen Van Chau" w:date="2020-07-29T14:57:00Z">
                    <w:r>
                      <w:rPr>
                        <w:b/>
                        <w:bCs/>
                        <w:sz w:val="28"/>
                        <w:szCs w:val="28"/>
                      </w:rPr>
                      <w:t>TS. LÊ THỊ THU NGA</w:t>
                    </w:r>
                  </w:ins>
                </w:p>
                <w:p w14:paraId="533C5EC5" w14:textId="77777777" w:rsidR="000C5497" w:rsidRDefault="000C5497" w:rsidP="000C5497">
                  <w:pPr>
                    <w:spacing w:line="360" w:lineRule="auto"/>
                    <w:jc w:val="both"/>
                    <w:rPr>
                      <w:ins w:id="84" w:author="Nguyen Van Chau" w:date="2020-07-29T14:57:00Z"/>
                      <w:b/>
                      <w:bCs/>
                      <w:sz w:val="28"/>
                      <w:szCs w:val="28"/>
                    </w:rPr>
                  </w:pPr>
                  <w:ins w:id="85" w:author="Nguyen Van Chau" w:date="2020-07-29T14:57:00Z">
                    <w:r>
                      <w:rPr>
                        <w:b/>
                        <w:bCs/>
                        <w:sz w:val="28"/>
                        <w:szCs w:val="28"/>
                      </w:rPr>
                      <w:t>NGUYỄN VĂN CHÂU</w:t>
                    </w:r>
                  </w:ins>
                </w:p>
                <w:p w14:paraId="4E0C9178" w14:textId="77777777" w:rsidR="000C5497" w:rsidRPr="000835B8" w:rsidRDefault="000C5497" w:rsidP="000C5497">
                  <w:pPr>
                    <w:spacing w:line="360" w:lineRule="auto"/>
                    <w:jc w:val="both"/>
                    <w:rPr>
                      <w:ins w:id="86" w:author="Nguyen Van Chau" w:date="2020-07-29T14:57:00Z"/>
                      <w:b/>
                      <w:bCs/>
                      <w:sz w:val="28"/>
                      <w:szCs w:val="28"/>
                    </w:rPr>
                  </w:pPr>
                  <w:ins w:id="87" w:author="Nguyen Van Chau" w:date="2020-07-29T14:57:00Z">
                    <w:r>
                      <w:rPr>
                        <w:b/>
                        <w:bCs/>
                        <w:sz w:val="28"/>
                        <w:szCs w:val="28"/>
                      </w:rPr>
                      <w:t>17IT3</w:t>
                    </w:r>
                  </w:ins>
                </w:p>
              </w:tc>
            </w:tr>
          </w:tbl>
          <w:p w14:paraId="3FEAEED9" w14:textId="445E3F13" w:rsidR="00B5499D" w:rsidDel="000C5497" w:rsidRDefault="00B5499D" w:rsidP="000031E0">
            <w:pPr>
              <w:spacing w:line="360" w:lineRule="auto"/>
              <w:jc w:val="both"/>
              <w:rPr>
                <w:del w:id="88" w:author="Nguyen Van Chau" w:date="2020-07-29T14:57:00Z"/>
                <w:sz w:val="28"/>
                <w:szCs w:val="28"/>
              </w:rPr>
            </w:pPr>
          </w:p>
          <w:p w14:paraId="32D9CE61" w14:textId="126FBE14" w:rsidR="00B5499D" w:rsidDel="000C5497" w:rsidRDefault="00B5499D" w:rsidP="000031E0">
            <w:pPr>
              <w:spacing w:line="360" w:lineRule="auto"/>
              <w:jc w:val="both"/>
              <w:rPr>
                <w:del w:id="89" w:author="Nguyen Van Chau" w:date="2020-07-29T14:57:00Z"/>
                <w:bCs/>
                <w:sz w:val="28"/>
                <w:szCs w:val="28"/>
              </w:rPr>
            </w:pPr>
            <w:del w:id="90" w:author="Nguyen Van Chau" w:date="2020-07-29T14:57:00Z">
              <w:r w:rsidRPr="00163BB2" w:rsidDel="000C5497">
                <w:rPr>
                  <w:bCs/>
                  <w:sz w:val="28"/>
                  <w:szCs w:val="28"/>
                  <w:lang w:val="vi-VN"/>
                </w:rPr>
                <w:delText>Sinh viên thực hiện</w:delText>
              </w:r>
              <w:r w:rsidRPr="00163BB2" w:rsidDel="000C5497">
                <w:rPr>
                  <w:bCs/>
                  <w:sz w:val="28"/>
                  <w:szCs w:val="28"/>
                </w:rPr>
                <w:delText xml:space="preserve"> </w:delText>
              </w:r>
              <w:r w:rsidDel="000C5497">
                <w:rPr>
                  <w:bCs/>
                  <w:sz w:val="28"/>
                  <w:szCs w:val="28"/>
                </w:rPr>
                <w:delText xml:space="preserve">     </w:delText>
              </w:r>
              <w:r w:rsidRPr="00163BB2" w:rsidDel="000C5497">
                <w:rPr>
                  <w:sz w:val="28"/>
                  <w:szCs w:val="28"/>
                </w:rPr>
                <w:delText xml:space="preserve"> Lớp</w:delText>
              </w:r>
              <w:r w:rsidRPr="00163BB2" w:rsidDel="000C5497">
                <w:rPr>
                  <w:bCs/>
                  <w:sz w:val="28"/>
                  <w:szCs w:val="28"/>
                  <w:lang w:val="vi-VN"/>
                </w:rPr>
                <w:delText>:</w:delText>
              </w:r>
            </w:del>
          </w:p>
          <w:p w14:paraId="4A718011" w14:textId="01000F0B" w:rsidR="00B5499D" w:rsidRPr="00B5499D" w:rsidDel="000C5497" w:rsidRDefault="00B5499D" w:rsidP="000031E0">
            <w:pPr>
              <w:spacing w:line="360" w:lineRule="auto"/>
              <w:jc w:val="both"/>
              <w:rPr>
                <w:del w:id="91" w:author="Nguyen Van Chau" w:date="2020-07-29T14:57:00Z"/>
                <w:bCs/>
                <w:sz w:val="28"/>
                <w:szCs w:val="28"/>
              </w:rPr>
            </w:pPr>
            <w:del w:id="92" w:author="Nguyen Van Chau" w:date="2020-07-29T14:57:00Z">
              <w:r w:rsidRPr="00B5499D" w:rsidDel="000C5497">
                <w:rPr>
                  <w:bCs/>
                  <w:sz w:val="28"/>
                  <w:szCs w:val="28"/>
                  <w:highlight w:val="yellow"/>
                </w:rPr>
                <w:delText>GVHD</w:delText>
              </w:r>
            </w:del>
          </w:p>
          <w:p w14:paraId="68CF2704" w14:textId="7A4DBF6E" w:rsidR="00B5499D" w:rsidDel="000C5497" w:rsidRDefault="00B5499D" w:rsidP="000031E0">
            <w:pPr>
              <w:spacing w:line="360" w:lineRule="auto"/>
              <w:jc w:val="both"/>
              <w:rPr>
                <w:del w:id="93" w:author="Nguyen Van Chau" w:date="2020-07-29T14:57:00Z"/>
                <w:b/>
                <w:bCs/>
                <w:lang w:val="vi-VN"/>
              </w:rPr>
            </w:pPr>
          </w:p>
        </w:tc>
        <w:tc>
          <w:tcPr>
            <w:tcW w:w="3690" w:type="dxa"/>
          </w:tcPr>
          <w:p w14:paraId="6E18C51A" w14:textId="13B5E623" w:rsidR="00B5499D" w:rsidDel="000C5497" w:rsidRDefault="00B5499D" w:rsidP="000031E0">
            <w:pPr>
              <w:spacing w:line="360" w:lineRule="auto"/>
              <w:jc w:val="both"/>
              <w:rPr>
                <w:del w:id="94" w:author="Nguyen Van Chau" w:date="2020-07-29T14:57:00Z"/>
                <w:b/>
                <w:bCs/>
                <w:sz w:val="28"/>
                <w:szCs w:val="28"/>
              </w:rPr>
            </w:pPr>
          </w:p>
          <w:p w14:paraId="474E71ED" w14:textId="444A7F71" w:rsidR="00B5499D" w:rsidDel="000C5497" w:rsidRDefault="00B5499D" w:rsidP="000031E0">
            <w:pPr>
              <w:spacing w:line="360" w:lineRule="auto"/>
              <w:jc w:val="both"/>
              <w:rPr>
                <w:del w:id="95" w:author="Nguyen Van Chau" w:date="2020-07-29T14:57:00Z"/>
                <w:b/>
                <w:bCs/>
                <w:sz w:val="28"/>
                <w:szCs w:val="28"/>
              </w:rPr>
            </w:pPr>
            <w:del w:id="96" w:author="Nguyen Van Chau" w:date="2020-07-29T14:57:00Z">
              <w:r w:rsidDel="000C5497">
                <w:rPr>
                  <w:b/>
                  <w:bCs/>
                  <w:sz w:val="28"/>
                  <w:szCs w:val="28"/>
                </w:rPr>
                <w:delText>NGUYỄN VĂN CHÂU</w:delText>
              </w:r>
            </w:del>
          </w:p>
          <w:p w14:paraId="27757820" w14:textId="3FC63D71" w:rsidR="00B5499D" w:rsidRPr="000835B8" w:rsidDel="000C5497" w:rsidRDefault="00B5499D" w:rsidP="000031E0">
            <w:pPr>
              <w:spacing w:line="360" w:lineRule="auto"/>
              <w:jc w:val="both"/>
              <w:rPr>
                <w:del w:id="97" w:author="Nguyen Van Chau" w:date="2020-07-29T14:57:00Z"/>
                <w:b/>
                <w:bCs/>
                <w:sz w:val="28"/>
                <w:szCs w:val="28"/>
              </w:rPr>
            </w:pPr>
            <w:del w:id="98" w:author="Nguyen Van Chau" w:date="2020-07-29T14:57:00Z">
              <w:r w:rsidDel="000C5497">
                <w:rPr>
                  <w:b/>
                  <w:bCs/>
                  <w:sz w:val="28"/>
                  <w:szCs w:val="28"/>
                </w:rPr>
                <w:delText>17IT3</w:delText>
              </w:r>
            </w:del>
          </w:p>
        </w:tc>
      </w:tr>
    </w:tbl>
    <w:p w14:paraId="66CBDD58" w14:textId="77777777" w:rsidR="00BB3D5A" w:rsidRPr="00091DF1" w:rsidRDefault="00BB3D5A" w:rsidP="00BB3D5A">
      <w:pPr>
        <w:jc w:val="both"/>
        <w:rPr>
          <w:b/>
        </w:rPr>
      </w:pPr>
    </w:p>
    <w:p w14:paraId="35F758BA" w14:textId="77777777" w:rsidR="00BB3D5A" w:rsidRDefault="00BB3D5A" w:rsidP="00BB3D5A">
      <w:pPr>
        <w:jc w:val="both"/>
        <w:rPr>
          <w:b/>
        </w:rPr>
      </w:pPr>
    </w:p>
    <w:p w14:paraId="6D13B6A7" w14:textId="77777777" w:rsidR="00BB3D5A" w:rsidRDefault="00BB3D5A" w:rsidP="00BB3D5A">
      <w:pPr>
        <w:jc w:val="both"/>
        <w:rPr>
          <w:b/>
        </w:rPr>
      </w:pPr>
    </w:p>
    <w:p w14:paraId="285311C4" w14:textId="77777777" w:rsidR="00BB3D5A" w:rsidRPr="00091DF1" w:rsidRDefault="00BB3D5A" w:rsidP="00BB3D5A">
      <w:pPr>
        <w:jc w:val="both"/>
        <w:rPr>
          <w:b/>
        </w:rPr>
      </w:pPr>
    </w:p>
    <w:p w14:paraId="15DD51AA" w14:textId="77777777" w:rsidR="00BB3D5A" w:rsidRPr="00091DF1" w:rsidRDefault="00BB3D5A" w:rsidP="00BB3D5A">
      <w:pPr>
        <w:jc w:val="both"/>
        <w:rPr>
          <w:b/>
        </w:rPr>
      </w:pPr>
    </w:p>
    <w:p w14:paraId="3305C54F" w14:textId="0E1A8198" w:rsidR="00BB3D5A" w:rsidRDefault="00BB3D5A" w:rsidP="00D8073C">
      <w:pPr>
        <w:jc w:val="both"/>
        <w:rPr>
          <w:b/>
        </w:rPr>
      </w:pPr>
      <w:r w:rsidRPr="00091DF1">
        <w:rPr>
          <w:b/>
        </w:rPr>
        <w:tab/>
      </w:r>
      <w:r w:rsidRPr="00091DF1">
        <w:rPr>
          <w:b/>
        </w:rPr>
        <w:tab/>
      </w:r>
      <w:r w:rsidRPr="00091DF1">
        <w:rPr>
          <w:b/>
        </w:rPr>
        <w:tab/>
      </w:r>
      <w:r w:rsidRPr="00091DF1">
        <w:rPr>
          <w:b/>
        </w:rPr>
        <w:tab/>
      </w:r>
    </w:p>
    <w:p w14:paraId="29EA6D47" w14:textId="77777777" w:rsidR="00206A98" w:rsidRDefault="00206A98" w:rsidP="00D8073C">
      <w:pPr>
        <w:jc w:val="both"/>
        <w:rPr>
          <w:b/>
        </w:rPr>
      </w:pPr>
    </w:p>
    <w:p w14:paraId="577EC63C" w14:textId="77777777" w:rsidR="00D8073C" w:rsidRPr="00091DF1" w:rsidRDefault="00D8073C" w:rsidP="00D8073C">
      <w:pPr>
        <w:jc w:val="both"/>
        <w:rPr>
          <w:b/>
        </w:rPr>
      </w:pPr>
    </w:p>
    <w:p w14:paraId="7F6F364C" w14:textId="77777777" w:rsidR="00BB3D5A" w:rsidRPr="00091DF1" w:rsidRDefault="00BB3D5A" w:rsidP="00BB3D5A">
      <w:pPr>
        <w:jc w:val="center"/>
        <w:rPr>
          <w:b/>
        </w:rPr>
      </w:pPr>
    </w:p>
    <w:p w14:paraId="6882F034" w14:textId="73FE296C" w:rsidR="00BB3D5A" w:rsidRDefault="00BB3D5A" w:rsidP="00BB3D5A">
      <w:pPr>
        <w:jc w:val="center"/>
        <w:rPr>
          <w:b/>
        </w:rPr>
      </w:pPr>
    </w:p>
    <w:p w14:paraId="7887F723" w14:textId="77777777" w:rsidR="00884947" w:rsidRPr="00091DF1" w:rsidRDefault="00884947" w:rsidP="00BB3D5A">
      <w:pPr>
        <w:jc w:val="center"/>
        <w:rPr>
          <w:b/>
        </w:rPr>
      </w:pPr>
    </w:p>
    <w:p w14:paraId="79CB3D93" w14:textId="77777777" w:rsidR="00B5499D" w:rsidRDefault="00B5499D" w:rsidP="00490F2D">
      <w:pPr>
        <w:jc w:val="center"/>
        <w:rPr>
          <w:b/>
          <w:i/>
        </w:rPr>
      </w:pPr>
    </w:p>
    <w:p w14:paraId="050634CE" w14:textId="77777777" w:rsidR="00B5499D" w:rsidRDefault="00B5499D" w:rsidP="00490F2D">
      <w:pPr>
        <w:jc w:val="center"/>
        <w:rPr>
          <w:b/>
          <w:i/>
        </w:rPr>
      </w:pPr>
    </w:p>
    <w:p w14:paraId="43A22F52" w14:textId="36546377" w:rsidR="00B5499D" w:rsidRDefault="00B5499D" w:rsidP="0003625D">
      <w:pPr>
        <w:rPr>
          <w:b/>
          <w:i/>
        </w:rPr>
      </w:pPr>
    </w:p>
    <w:p w14:paraId="52D5C7DF" w14:textId="76377865" w:rsidR="002004BD" w:rsidRPr="00490F2D" w:rsidRDefault="00BB3D5A" w:rsidP="00490F2D">
      <w:pPr>
        <w:jc w:val="center"/>
      </w:pPr>
      <w:r>
        <w:rPr>
          <w:b/>
          <w:i/>
        </w:rPr>
        <w:t>Đà Nẵng</w:t>
      </w:r>
      <w:r w:rsidRPr="00091DF1">
        <w:rPr>
          <w:b/>
          <w:i/>
        </w:rPr>
        <w:t>,</w:t>
      </w:r>
      <w:r w:rsidR="003822F1">
        <w:rPr>
          <w:b/>
          <w:i/>
        </w:rPr>
        <w:t xml:space="preserve"> </w:t>
      </w:r>
      <w:r w:rsidRPr="00091DF1">
        <w:rPr>
          <w:b/>
          <w:i/>
        </w:rPr>
        <w:t xml:space="preserve">tháng </w:t>
      </w:r>
      <w:r>
        <w:rPr>
          <w:b/>
          <w:i/>
        </w:rPr>
        <w:t>0</w:t>
      </w:r>
      <w:r w:rsidR="00D91F12">
        <w:rPr>
          <w:b/>
          <w:i/>
        </w:rPr>
        <w:t>8</w:t>
      </w:r>
      <w:r>
        <w:rPr>
          <w:b/>
          <w:i/>
        </w:rPr>
        <w:t xml:space="preserve"> </w:t>
      </w:r>
      <w:r w:rsidRPr="00091DF1">
        <w:rPr>
          <w:b/>
          <w:i/>
        </w:rPr>
        <w:t>năm</w:t>
      </w:r>
      <w:r>
        <w:rPr>
          <w:b/>
          <w:i/>
        </w:rPr>
        <w:t xml:space="preserve"> 20</w:t>
      </w:r>
      <w:r w:rsidR="003E7673">
        <w:rPr>
          <w:b/>
          <w:i/>
        </w:rPr>
        <w:t>20</w:t>
      </w:r>
      <w:r w:rsidRPr="00091DF1">
        <w:rPr>
          <w:sz w:val="28"/>
          <w:szCs w:val="28"/>
        </w:rPr>
        <w:br w:type="page"/>
      </w:r>
    </w:p>
    <w:p w14:paraId="0B7021AF" w14:textId="77777777" w:rsidR="00FB46CC" w:rsidRDefault="00FB46CC" w:rsidP="00D54887">
      <w:pPr>
        <w:jc w:val="center"/>
        <w:rPr>
          <w:b/>
        </w:rPr>
      </w:pPr>
    </w:p>
    <w:p w14:paraId="512242A1" w14:textId="77777777" w:rsidR="00B5499D" w:rsidRDefault="00B5499D" w:rsidP="00D54887">
      <w:pPr>
        <w:jc w:val="center"/>
        <w:rPr>
          <w:b/>
        </w:rPr>
      </w:pPr>
    </w:p>
    <w:p w14:paraId="4C9454E1" w14:textId="208270DF" w:rsidR="00CC0CE7" w:rsidRPr="000031E0" w:rsidRDefault="00BF360B">
      <w:pPr>
        <w:ind w:firstLine="720"/>
        <w:jc w:val="center"/>
        <w:rPr>
          <w:b/>
          <w:sz w:val="32"/>
        </w:rPr>
        <w:pPrChange w:id="99" w:author="LeNga" w:date="2020-07-28T16:04:00Z">
          <w:pPr>
            <w:jc w:val="center"/>
          </w:pPr>
        </w:pPrChange>
      </w:pPr>
      <w:ins w:id="100" w:author="LeNga" w:date="2020-07-28T16:04:00Z">
        <w:r w:rsidRPr="004128D7">
          <w:rPr>
            <w:b/>
            <w:sz w:val="32"/>
            <w:rPrChange w:id="101" w:author="Nguyen Van Chau" w:date="2020-07-29T14:59:00Z">
              <w:rPr>
                <w:b/>
                <w:sz w:val="32"/>
                <w:highlight w:val="yellow"/>
              </w:rPr>
            </w:rPrChange>
          </w:rPr>
          <w:t>LỜI NÓI ĐẦU</w:t>
        </w:r>
      </w:ins>
      <w:del w:id="102" w:author="LeNga" w:date="2020-07-28T16:04:00Z">
        <w:r w:rsidR="007A4D2C" w:rsidRPr="004128D7" w:rsidDel="00BF360B">
          <w:rPr>
            <w:b/>
            <w:sz w:val="32"/>
            <w:rPrChange w:id="103" w:author="Nguyen Van Chau" w:date="2020-07-29T14:59:00Z">
              <w:rPr>
                <w:b/>
                <w:sz w:val="32"/>
                <w:highlight w:val="yellow"/>
              </w:rPr>
            </w:rPrChange>
          </w:rPr>
          <w:delText>MỞ ĐẦU</w:delText>
        </w:r>
      </w:del>
      <w:del w:id="104" w:author="Nguyen Van Chau" w:date="2020-07-29T14:59:00Z">
        <w:r w:rsidRPr="004128D7" w:rsidDel="004128D7">
          <w:rPr>
            <w:b/>
            <w:sz w:val="32"/>
            <w:rPrChange w:id="105" w:author="Nguyen Van Chau" w:date="2020-07-29T14:59:00Z">
              <w:rPr>
                <w:b/>
                <w:sz w:val="32"/>
                <w:highlight w:val="yellow"/>
              </w:rPr>
            </w:rPrChange>
          </w:rPr>
          <w:delText xml:space="preserve">  </w:delText>
        </w:r>
        <w:r w:rsidR="000031E0" w:rsidRPr="004128D7" w:rsidDel="004128D7">
          <w:rPr>
            <w:b/>
            <w:sz w:val="32"/>
            <w:rPrChange w:id="106" w:author="Nguyen Van Chau" w:date="2020-07-29T14:59:00Z">
              <w:rPr>
                <w:b/>
                <w:sz w:val="32"/>
                <w:highlight w:val="yellow"/>
              </w:rPr>
            </w:rPrChange>
          </w:rPr>
          <w:delText>(size16)</w:delText>
        </w:r>
      </w:del>
    </w:p>
    <w:p w14:paraId="3EC45702" w14:textId="77777777" w:rsidR="00D974A2" w:rsidRDefault="0078212C" w:rsidP="00AB40A9">
      <w:pPr>
        <w:jc w:val="center"/>
      </w:pPr>
      <w:r w:rsidRPr="008E518B">
        <w:rPr>
          <w:b/>
          <w:noProof/>
        </w:rPr>
        <mc:AlternateContent>
          <mc:Choice Requires="wps">
            <w:drawing>
              <wp:anchor distT="0" distB="0" distL="114300" distR="114300" simplePos="0" relativeHeight="251645952" behindDoc="0" locked="0" layoutInCell="1" allowOverlap="1" wp14:anchorId="5A3B2B8D" wp14:editId="5F76BDDB">
                <wp:simplePos x="0" y="0"/>
                <wp:positionH relativeFrom="margin">
                  <wp:align>right</wp:align>
                </wp:positionH>
                <wp:positionV relativeFrom="paragraph">
                  <wp:posOffset>252095</wp:posOffset>
                </wp:positionV>
                <wp:extent cx="5455920" cy="7277100"/>
                <wp:effectExtent l="0" t="0" r="0" b="0"/>
                <wp:wrapNone/>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72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9D21D" w14:textId="08ECC5FD" w:rsidR="00F84127" w:rsidRPr="00A567AC" w:rsidRDefault="00F84127" w:rsidP="000D4287">
                            <w:pPr>
                              <w:spacing w:before="240" w:after="240" w:line="276" w:lineRule="auto"/>
                              <w:ind w:firstLine="720"/>
                              <w:jc w:val="both"/>
                            </w:pPr>
                            <w:r w:rsidRPr="00A567AC">
                              <w:t xml:space="preserve">Nhận dạng mặt người (Face recognition) là một lĩnh vực nghiên cứu của ngành Computer Vision, và cũng được xem là một lĩnh vực nghiên cứu của ngành Biometrics (tương tự như nhận dạng vân tay – Fingerprint recognition, hay nhận dạng mống mắt – Iris recognition). Xét về nguyên tắc chung, nhận dạng mặt có sự tương đồng rất lớn với nhận dạng vân tay và nhận dạng mống mắt, tuy nhiên sự khác biệt nằm ở bước trích chọn đặt trưng (feature extraction) của mỗi lĩnh vực. </w:t>
                            </w:r>
                          </w:p>
                          <w:p w14:paraId="1333A644" w14:textId="77777777" w:rsidR="00F84127" w:rsidRDefault="00F84127" w:rsidP="000D4287">
                            <w:pPr>
                              <w:spacing w:before="240" w:after="240" w:line="276" w:lineRule="auto"/>
                              <w:ind w:firstLine="720"/>
                              <w:jc w:val="both"/>
                            </w:pPr>
                            <w:r w:rsidRPr="00A567AC">
                              <w:t>Trong khi nhận dạng vân tay và mống mắt đã đạt tới độ chín, tức là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hơn (bạn có thể nhìn thấy mặt người ở bất cứ tấm ảnh, video clip nào liên quan tới con người trên mạng) và ít đòi hỏi sự tương tác có kiểm soát hơn (để thực hiện nhận dạng vân tay hay mống mắt, dữ liệu input lấy từ con người đòi hỏi có sự hợp tác trong môi trường có kiểm soát).</w:t>
                            </w:r>
                          </w:p>
                          <w:p w14:paraId="7F509454" w14:textId="7916C655" w:rsidR="00F84127" w:rsidRDefault="00F84127" w:rsidP="000D4287">
                            <w:pPr>
                              <w:spacing w:before="240" w:after="240" w:line="276" w:lineRule="auto"/>
                              <w:ind w:firstLine="720"/>
                              <w:jc w:val="both"/>
                            </w:pPr>
                            <w:r>
                              <w:t xml:space="preserve">Bài toán </w:t>
                            </w:r>
                            <w:r w:rsidRPr="004907B0">
                              <w:t>hận diện khuôn mặt  (Face  Recognition) bao gồm nhiều bài toán khác</w:t>
                            </w:r>
                            <w:r>
                              <w:t xml:space="preserve"> nhau như: </w:t>
                            </w:r>
                            <w:r w:rsidRPr="004907B0">
                              <w:t xml:space="preserve">phát hiện mặt người (face </w:t>
                            </w:r>
                            <w:r>
                              <w:t xml:space="preserve">detection), </w:t>
                            </w:r>
                            <w:r w:rsidRPr="004907B0">
                              <w:t>đánh dấu (facial landmarking), trích chọn</w:t>
                            </w:r>
                            <w:r>
                              <w:t xml:space="preserve"> </w:t>
                            </w:r>
                            <w:r w:rsidRPr="004907B0">
                              <w:t>đặc trưng (feature extration),</w:t>
                            </w:r>
                            <w:r>
                              <w:t xml:space="preserve"> </w:t>
                            </w:r>
                            <w:r w:rsidRPr="004907B0">
                              <w:t>gán nhãn, phân lớp (classification).</w:t>
                            </w:r>
                            <w:r>
                              <w:t xml:space="preserve"> Nhận diện khuôn mặt được áp dụng rất nhiều vào thực tế để giảm thiểu công sức và thời gian của con người trong các công việc đòi hỏi khả năng ghi nhận và phân loại, mà nổi bật đó là điểm danh. Chính vì lý do đó, tôi đã chọn phương pháp nhận diện khuôn mặt để xây dựng đồ án với đề tài điểm danh tự động thông qua hình ảnh.</w:t>
                            </w:r>
                          </w:p>
                          <w:p w14:paraId="51576907" w14:textId="77777777" w:rsidR="00F84127" w:rsidRDefault="00F84127" w:rsidP="00CC0CE7">
                            <w:pPr>
                              <w:ind w:firstLine="720"/>
                              <w:jc w:val="both"/>
                            </w:pPr>
                          </w:p>
                          <w:p w14:paraId="21651DF7" w14:textId="77777777" w:rsidR="00F84127" w:rsidRDefault="00F84127" w:rsidP="00CC0CE7">
                            <w:pPr>
                              <w:ind w:firstLine="720"/>
                              <w:jc w:val="both"/>
                            </w:pPr>
                          </w:p>
                          <w:p w14:paraId="3F3B6033" w14:textId="77777777" w:rsidR="00F84127" w:rsidRDefault="00F84127" w:rsidP="00CC0CE7">
                            <w:pPr>
                              <w:jc w:val="both"/>
                            </w:pPr>
                          </w:p>
                          <w:p w14:paraId="63E66BB4" w14:textId="77777777" w:rsidR="00F84127" w:rsidRDefault="00F84127" w:rsidP="00CC0CE7">
                            <w:pPr>
                              <w:jc w:val="both"/>
                            </w:pPr>
                          </w:p>
                          <w:p w14:paraId="19BEB6CE" w14:textId="77777777" w:rsidR="00F84127" w:rsidRDefault="00F84127" w:rsidP="00CC0CE7">
                            <w:pPr>
                              <w:jc w:val="both"/>
                            </w:pPr>
                          </w:p>
                          <w:p w14:paraId="4477AB37" w14:textId="77777777" w:rsidR="00F84127" w:rsidRDefault="00F84127" w:rsidP="00CC0CE7">
                            <w:pPr>
                              <w:jc w:val="both"/>
                            </w:pPr>
                          </w:p>
                          <w:p w14:paraId="3DF04787" w14:textId="77777777" w:rsidR="00F84127" w:rsidRDefault="00F84127" w:rsidP="00CC0CE7">
                            <w:pPr>
                              <w:jc w:val="both"/>
                            </w:pPr>
                          </w:p>
                          <w:p w14:paraId="45F4EB1F" w14:textId="77777777" w:rsidR="00F84127" w:rsidRDefault="00F84127" w:rsidP="00CC0CE7">
                            <w:pPr>
                              <w:jc w:val="both"/>
                            </w:pPr>
                          </w:p>
                          <w:p w14:paraId="5FECDF5F" w14:textId="77777777" w:rsidR="00F84127" w:rsidRDefault="00F84127" w:rsidP="00CC0CE7">
                            <w:pPr>
                              <w:jc w:val="both"/>
                            </w:pPr>
                          </w:p>
                          <w:p w14:paraId="1D423AEC" w14:textId="77777777" w:rsidR="00F84127" w:rsidRDefault="00F84127" w:rsidP="00CC0CE7">
                            <w:pPr>
                              <w:jc w:val="both"/>
                            </w:pPr>
                          </w:p>
                          <w:p w14:paraId="10DB296F" w14:textId="77777777" w:rsidR="00F84127" w:rsidRDefault="00F84127" w:rsidP="00CC0CE7">
                            <w:pPr>
                              <w:jc w:val="both"/>
                            </w:pPr>
                          </w:p>
                          <w:p w14:paraId="42D1358E" w14:textId="77777777" w:rsidR="00F84127" w:rsidRDefault="00F84127" w:rsidP="00CC0CE7">
                            <w:pPr>
                              <w:jc w:val="both"/>
                            </w:pPr>
                          </w:p>
                          <w:p w14:paraId="6F006532" w14:textId="77777777" w:rsidR="00F84127" w:rsidRDefault="00F84127" w:rsidP="00CC0CE7">
                            <w:pPr>
                              <w:jc w:val="both"/>
                            </w:pPr>
                          </w:p>
                          <w:p w14:paraId="7D371C7B" w14:textId="77777777" w:rsidR="00F84127" w:rsidRDefault="00F84127" w:rsidP="00CC0CE7">
                            <w:pPr>
                              <w:jc w:val="both"/>
                            </w:pPr>
                          </w:p>
                          <w:p w14:paraId="464C9B7C" w14:textId="77777777" w:rsidR="00F84127" w:rsidRDefault="00F84127" w:rsidP="00CC0CE7">
                            <w:pPr>
                              <w:jc w:val="both"/>
                            </w:pPr>
                          </w:p>
                          <w:p w14:paraId="03F5C72E" w14:textId="77777777" w:rsidR="00F84127" w:rsidRDefault="00F84127" w:rsidP="00CC0CE7">
                            <w:pPr>
                              <w:jc w:val="both"/>
                            </w:pPr>
                          </w:p>
                          <w:p w14:paraId="06E6EF1B" w14:textId="77777777" w:rsidR="00F84127" w:rsidRDefault="00F84127" w:rsidP="00CC0CE7">
                            <w:pPr>
                              <w:jc w:val="both"/>
                            </w:pPr>
                          </w:p>
                          <w:p w14:paraId="646F858B" w14:textId="77777777" w:rsidR="00F84127" w:rsidRDefault="00F84127" w:rsidP="00CC0CE7">
                            <w:pPr>
                              <w:jc w:val="both"/>
                            </w:pPr>
                          </w:p>
                          <w:p w14:paraId="2563222E" w14:textId="77777777" w:rsidR="00F84127" w:rsidRDefault="00F84127" w:rsidP="00CC0CE7">
                            <w:pPr>
                              <w:jc w:val="both"/>
                            </w:pPr>
                          </w:p>
                          <w:p w14:paraId="6722FBC7" w14:textId="77777777" w:rsidR="00F84127" w:rsidRDefault="00F84127" w:rsidP="00CC0CE7">
                            <w:pPr>
                              <w:jc w:val="both"/>
                            </w:pPr>
                          </w:p>
                          <w:p w14:paraId="4421DC8E" w14:textId="77777777" w:rsidR="00F84127" w:rsidRDefault="00F84127" w:rsidP="00CC0CE7">
                            <w:pPr>
                              <w:jc w:val="both"/>
                            </w:pPr>
                          </w:p>
                          <w:p w14:paraId="62171691" w14:textId="77777777" w:rsidR="00F84127" w:rsidRDefault="00F84127" w:rsidP="00CC0CE7">
                            <w:pPr>
                              <w:jc w:val="both"/>
                            </w:pPr>
                          </w:p>
                          <w:p w14:paraId="2AC9907E" w14:textId="77777777" w:rsidR="00F84127" w:rsidRDefault="00F84127" w:rsidP="00CC0CE7">
                            <w:pPr>
                              <w:jc w:val="both"/>
                            </w:pPr>
                          </w:p>
                          <w:p w14:paraId="11B9071F" w14:textId="77777777" w:rsidR="00F84127" w:rsidRDefault="00F84127" w:rsidP="00CC0CE7">
                            <w:pPr>
                              <w:jc w:val="both"/>
                            </w:pPr>
                          </w:p>
                          <w:p w14:paraId="0252DF78" w14:textId="77777777" w:rsidR="00F84127" w:rsidRDefault="00F84127" w:rsidP="00CC0CE7">
                            <w:pPr>
                              <w:jc w:val="both"/>
                            </w:pPr>
                          </w:p>
                          <w:p w14:paraId="4053C2B4" w14:textId="77777777" w:rsidR="00F84127" w:rsidRDefault="00F84127" w:rsidP="00CC0CE7">
                            <w:pPr>
                              <w:jc w:val="both"/>
                            </w:pPr>
                          </w:p>
                          <w:p w14:paraId="68615180" w14:textId="77777777" w:rsidR="00F84127" w:rsidRDefault="00F84127" w:rsidP="00CC0CE7">
                            <w:pPr>
                              <w:jc w:val="both"/>
                            </w:pPr>
                          </w:p>
                          <w:p w14:paraId="788091BC" w14:textId="77777777" w:rsidR="00F84127" w:rsidRDefault="00F84127" w:rsidP="00CC0CE7">
                            <w:pPr>
                              <w:jc w:val="both"/>
                            </w:pPr>
                          </w:p>
                          <w:p w14:paraId="7763CB42" w14:textId="77777777" w:rsidR="00F84127" w:rsidRDefault="00F84127" w:rsidP="00CC0CE7">
                            <w:pPr>
                              <w:jc w:val="both"/>
                            </w:pPr>
                          </w:p>
                          <w:p w14:paraId="4A79ADD2" w14:textId="77777777" w:rsidR="00F84127" w:rsidRDefault="00F84127" w:rsidP="00CC0CE7">
                            <w:pPr>
                              <w:jc w:val="both"/>
                            </w:pPr>
                          </w:p>
                          <w:p w14:paraId="390E1B18" w14:textId="77777777" w:rsidR="00F84127" w:rsidRDefault="00F84127" w:rsidP="00CC0CE7">
                            <w:pPr>
                              <w:jc w:val="both"/>
                            </w:pPr>
                          </w:p>
                          <w:p w14:paraId="6D323E55" w14:textId="77777777" w:rsidR="00F84127" w:rsidRDefault="00F84127" w:rsidP="00CC0CE7">
                            <w:pPr>
                              <w:jc w:val="both"/>
                            </w:pPr>
                          </w:p>
                          <w:p w14:paraId="3B8E422F" w14:textId="77777777" w:rsidR="00F84127" w:rsidRDefault="00F84127" w:rsidP="00CC0CE7">
                            <w:pPr>
                              <w:jc w:val="both"/>
                            </w:pPr>
                          </w:p>
                          <w:p w14:paraId="5B8DCFED" w14:textId="77777777" w:rsidR="00F84127" w:rsidRDefault="00F84127" w:rsidP="00CC0CE7">
                            <w:pPr>
                              <w:jc w:val="both"/>
                            </w:pPr>
                          </w:p>
                          <w:p w14:paraId="6A6EA28B" w14:textId="77777777" w:rsidR="00F84127" w:rsidRDefault="00F84127" w:rsidP="00CC0CE7">
                            <w:pPr>
                              <w:jc w:val="both"/>
                            </w:pPr>
                          </w:p>
                          <w:p w14:paraId="315E9A78" w14:textId="77777777" w:rsidR="00F84127" w:rsidRDefault="00F84127" w:rsidP="00CC0CE7">
                            <w:pPr>
                              <w:jc w:val="both"/>
                            </w:pPr>
                          </w:p>
                          <w:p w14:paraId="1558BD9F" w14:textId="77777777" w:rsidR="00F84127" w:rsidRDefault="00F84127" w:rsidP="00CC0CE7">
                            <w:pPr>
                              <w:jc w:val="both"/>
                            </w:pPr>
                          </w:p>
                          <w:p w14:paraId="086F2FF1" w14:textId="77777777" w:rsidR="00F84127" w:rsidRDefault="00F84127" w:rsidP="00CC0CE7">
                            <w:pPr>
                              <w:jc w:val="both"/>
                            </w:pPr>
                          </w:p>
                          <w:p w14:paraId="2C8EE65A" w14:textId="77777777" w:rsidR="00F84127" w:rsidRDefault="00F84127" w:rsidP="00CC0CE7">
                            <w:pPr>
                              <w:jc w:val="both"/>
                            </w:pPr>
                          </w:p>
                          <w:p w14:paraId="0127CE36" w14:textId="77777777" w:rsidR="00F84127" w:rsidRDefault="00F84127" w:rsidP="00CC0CE7">
                            <w:pPr>
                              <w:jc w:val="both"/>
                            </w:pPr>
                          </w:p>
                          <w:p w14:paraId="6F1E93FA" w14:textId="77777777" w:rsidR="00F84127" w:rsidRDefault="00F84127" w:rsidP="00CC0CE7">
                            <w:pPr>
                              <w:jc w:val="both"/>
                            </w:pPr>
                          </w:p>
                          <w:p w14:paraId="031FDE07" w14:textId="77777777" w:rsidR="00F84127" w:rsidRDefault="00F84127" w:rsidP="00CC0CE7">
                            <w:pPr>
                              <w:jc w:val="both"/>
                            </w:pPr>
                          </w:p>
                          <w:p w14:paraId="78956976" w14:textId="77777777" w:rsidR="00F84127" w:rsidRDefault="00F84127" w:rsidP="00CC0CE7">
                            <w:pPr>
                              <w:jc w:val="both"/>
                            </w:pPr>
                          </w:p>
                          <w:p w14:paraId="16FBD98B" w14:textId="77777777" w:rsidR="00F84127" w:rsidRDefault="00F84127" w:rsidP="00CC0CE7">
                            <w:pPr>
                              <w:jc w:val="both"/>
                            </w:pPr>
                          </w:p>
                          <w:p w14:paraId="56D575D9" w14:textId="77777777" w:rsidR="00F84127" w:rsidRDefault="00F84127" w:rsidP="00CC0CE7">
                            <w:pPr>
                              <w:jc w:val="both"/>
                            </w:pPr>
                          </w:p>
                          <w:p w14:paraId="5616E331" w14:textId="77777777" w:rsidR="00F84127" w:rsidRDefault="00F84127" w:rsidP="00CC0CE7">
                            <w:pPr>
                              <w:jc w:val="both"/>
                            </w:pPr>
                          </w:p>
                          <w:p w14:paraId="4716B514" w14:textId="77777777" w:rsidR="00F84127" w:rsidRDefault="00F84127" w:rsidP="00CC0CE7">
                            <w:pPr>
                              <w:jc w:val="both"/>
                            </w:pPr>
                          </w:p>
                          <w:p w14:paraId="4D2D97C8" w14:textId="77777777" w:rsidR="00F84127" w:rsidRDefault="00F84127" w:rsidP="00CC0CE7">
                            <w:pPr>
                              <w:jc w:val="both"/>
                            </w:pPr>
                          </w:p>
                          <w:p w14:paraId="6924B37D" w14:textId="77777777" w:rsidR="00F84127" w:rsidRDefault="00F84127" w:rsidP="00CC0CE7">
                            <w:pPr>
                              <w:jc w:val="both"/>
                            </w:pPr>
                          </w:p>
                          <w:p w14:paraId="4006A876" w14:textId="77777777" w:rsidR="00F84127" w:rsidRDefault="00F84127" w:rsidP="00CC0CE7">
                            <w:pPr>
                              <w:jc w:val="both"/>
                            </w:pPr>
                          </w:p>
                          <w:p w14:paraId="5A799FD7" w14:textId="77777777" w:rsidR="00F84127" w:rsidRDefault="00F84127" w:rsidP="00CC0CE7">
                            <w:pPr>
                              <w:jc w:val="both"/>
                            </w:pPr>
                          </w:p>
                          <w:p w14:paraId="06F5E74E" w14:textId="77777777" w:rsidR="00F84127" w:rsidRDefault="00F84127" w:rsidP="00CC0CE7">
                            <w:pPr>
                              <w:jc w:val="both"/>
                            </w:pPr>
                          </w:p>
                          <w:p w14:paraId="22B759E7" w14:textId="77777777" w:rsidR="00F84127" w:rsidRDefault="00F84127" w:rsidP="00CC0CE7">
                            <w:pPr>
                              <w:jc w:val="both"/>
                            </w:pPr>
                          </w:p>
                          <w:p w14:paraId="6F00C017" w14:textId="77777777" w:rsidR="00F84127" w:rsidRDefault="00F84127" w:rsidP="00CC0CE7">
                            <w:pPr>
                              <w:jc w:val="both"/>
                            </w:pPr>
                          </w:p>
                          <w:p w14:paraId="0AD63602" w14:textId="77777777" w:rsidR="00F84127" w:rsidRDefault="00F8412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3B2B8D" id="_x0000_t202" coordsize="21600,21600" o:spt="202" path="m,l,21600r21600,l21600,xe">
                <v:stroke joinstyle="miter"/>
                <v:path gradientshapeok="t" o:connecttype="rect"/>
              </v:shapetype>
              <v:shape id="Text Box 11" o:spid="_x0000_s1027" type="#_x0000_t202" style="position:absolute;left:0;text-align:left;margin-left:378.4pt;margin-top:19.85pt;width:429.6pt;height:573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" filled="f" stroked="f">
                <v:textbox>
                  <w:txbxContent>
                    <w:p w14:paraId="1DD9D21D" w14:textId="08ECC5FD" w:rsidR="00F84127" w:rsidRPr="00A567AC" w:rsidRDefault="00F84127" w:rsidP="000D4287">
                      <w:pPr>
                        <w:spacing w:before="240" w:after="240" w:line="276" w:lineRule="auto"/>
                        <w:ind w:firstLine="720"/>
                        <w:jc w:val="both"/>
                      </w:pPr>
                      <w:r w:rsidRPr="00A567AC">
                        <w:t xml:space="preserve">Nhận dạng mặt người (Face recognition) là một lĩnh vực nghiên cứu của ngành Computer Vision, và cũng được xem là một lĩnh vực nghiên cứu của ngành Biometrics (tương tự như nhận dạng vân tay – Fingerprint recognition, hay nhận dạng mống mắt – Iris recognition). Xét về nguyên tắc chung, nhận dạng mặt có sự tương đồng rất lớn với nhận dạng vân tay và nhận dạng mống mắt, tuy nhiên sự khác biệt nằm ở bước trích chọn đặt trưng (feature extraction) của mỗi lĩnh vực. </w:t>
                      </w:r>
                    </w:p>
                    <w:p w14:paraId="1333A644" w14:textId="77777777" w:rsidR="00F84127" w:rsidRDefault="00F84127" w:rsidP="000D4287">
                      <w:pPr>
                        <w:spacing w:before="240" w:after="240" w:line="276" w:lineRule="auto"/>
                        <w:ind w:firstLine="720"/>
                        <w:jc w:val="both"/>
                      </w:pPr>
                      <w:r w:rsidRPr="00A567AC">
                        <w:t>Trong khi nhận dạng vân tay và mống mắt đã đạt tới độ chín, tức là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hơn (bạn có thể nhìn thấy mặt người ở bất cứ tấm ảnh, video clip nào liên quan tới con người trên mạng) và ít đòi hỏi sự tương tác có kiểm soát hơn (để thực hiện nhận dạng vân tay hay mống mắt, dữ liệu input lấy từ con người đòi hỏi có sự hợp tác trong môi trường có kiểm soát).</w:t>
                      </w:r>
                    </w:p>
                    <w:p w14:paraId="7F509454" w14:textId="7916C655" w:rsidR="00F84127" w:rsidRDefault="00F84127" w:rsidP="000D4287">
                      <w:pPr>
                        <w:spacing w:before="240" w:after="240" w:line="276" w:lineRule="auto"/>
                        <w:ind w:firstLine="720"/>
                        <w:jc w:val="both"/>
                      </w:pPr>
                      <w:r>
                        <w:t xml:space="preserve">Bài toán </w:t>
                      </w:r>
                      <w:r w:rsidRPr="004907B0">
                        <w:t>hận diện khuôn mặt  (Face  Recognition) bao gồm nhiều bài toán khác</w:t>
                      </w:r>
                      <w:r>
                        <w:t xml:space="preserve"> nhau như: </w:t>
                      </w:r>
                      <w:r w:rsidRPr="004907B0">
                        <w:t xml:space="preserve">phát hiện mặt người (face </w:t>
                      </w:r>
                      <w:r>
                        <w:t xml:space="preserve">detection), </w:t>
                      </w:r>
                      <w:r w:rsidRPr="004907B0">
                        <w:t>đánh dấu (facial landmarking), trích chọn</w:t>
                      </w:r>
                      <w:r>
                        <w:t xml:space="preserve"> </w:t>
                      </w:r>
                      <w:r w:rsidRPr="004907B0">
                        <w:t>đặc trưng (feature extration),</w:t>
                      </w:r>
                      <w:r>
                        <w:t xml:space="preserve"> </w:t>
                      </w:r>
                      <w:r w:rsidRPr="004907B0">
                        <w:t>gán nhãn, phân lớp (classification).</w:t>
                      </w:r>
                      <w:r>
                        <w:t xml:space="preserve"> Nhận diện khuôn mặt được áp dụng rất nhiều vào thực tế để giảm thiểu công sức và thời gian của con người trong các công việc đòi hỏi khả năng ghi nhận và phân loại, mà nổi bật đó là điểm danh. Chính vì lý do đó, tôi đã chọn phương pháp nhận diện khuôn mặt để xây dựng đồ án với đề tài điểm danh tự động thông qua hình ảnh.</w:t>
                      </w:r>
                    </w:p>
                    <w:p w14:paraId="51576907" w14:textId="77777777" w:rsidR="00F84127" w:rsidRDefault="00F84127" w:rsidP="00CC0CE7">
                      <w:pPr>
                        <w:ind w:firstLine="720"/>
                        <w:jc w:val="both"/>
                      </w:pPr>
                    </w:p>
                    <w:p w14:paraId="21651DF7" w14:textId="77777777" w:rsidR="00F84127" w:rsidRDefault="00F84127" w:rsidP="00CC0CE7">
                      <w:pPr>
                        <w:ind w:firstLine="720"/>
                        <w:jc w:val="both"/>
                      </w:pPr>
                    </w:p>
                    <w:p w14:paraId="3F3B6033" w14:textId="77777777" w:rsidR="00F84127" w:rsidRDefault="00F84127" w:rsidP="00CC0CE7">
                      <w:pPr>
                        <w:jc w:val="both"/>
                      </w:pPr>
                    </w:p>
                    <w:p w14:paraId="63E66BB4" w14:textId="77777777" w:rsidR="00F84127" w:rsidRDefault="00F84127" w:rsidP="00CC0CE7">
                      <w:pPr>
                        <w:jc w:val="both"/>
                      </w:pPr>
                    </w:p>
                    <w:p w14:paraId="19BEB6CE" w14:textId="77777777" w:rsidR="00F84127" w:rsidRDefault="00F84127" w:rsidP="00CC0CE7">
                      <w:pPr>
                        <w:jc w:val="both"/>
                      </w:pPr>
                    </w:p>
                    <w:p w14:paraId="4477AB37" w14:textId="77777777" w:rsidR="00F84127" w:rsidRDefault="00F84127" w:rsidP="00CC0CE7">
                      <w:pPr>
                        <w:jc w:val="both"/>
                      </w:pPr>
                    </w:p>
                    <w:p w14:paraId="3DF04787" w14:textId="77777777" w:rsidR="00F84127" w:rsidRDefault="00F84127" w:rsidP="00CC0CE7">
                      <w:pPr>
                        <w:jc w:val="both"/>
                      </w:pPr>
                    </w:p>
                    <w:p w14:paraId="45F4EB1F" w14:textId="77777777" w:rsidR="00F84127" w:rsidRDefault="00F84127" w:rsidP="00CC0CE7">
                      <w:pPr>
                        <w:jc w:val="both"/>
                      </w:pPr>
                    </w:p>
                    <w:p w14:paraId="5FECDF5F" w14:textId="77777777" w:rsidR="00F84127" w:rsidRDefault="00F84127" w:rsidP="00CC0CE7">
                      <w:pPr>
                        <w:jc w:val="both"/>
                      </w:pPr>
                    </w:p>
                    <w:p w14:paraId="1D423AEC" w14:textId="77777777" w:rsidR="00F84127" w:rsidRDefault="00F84127" w:rsidP="00CC0CE7">
                      <w:pPr>
                        <w:jc w:val="both"/>
                      </w:pPr>
                    </w:p>
                    <w:p w14:paraId="10DB296F" w14:textId="77777777" w:rsidR="00F84127" w:rsidRDefault="00F84127" w:rsidP="00CC0CE7">
                      <w:pPr>
                        <w:jc w:val="both"/>
                      </w:pPr>
                    </w:p>
                    <w:p w14:paraId="42D1358E" w14:textId="77777777" w:rsidR="00F84127" w:rsidRDefault="00F84127" w:rsidP="00CC0CE7">
                      <w:pPr>
                        <w:jc w:val="both"/>
                      </w:pPr>
                    </w:p>
                    <w:p w14:paraId="6F006532" w14:textId="77777777" w:rsidR="00F84127" w:rsidRDefault="00F84127" w:rsidP="00CC0CE7">
                      <w:pPr>
                        <w:jc w:val="both"/>
                      </w:pPr>
                    </w:p>
                    <w:p w14:paraId="7D371C7B" w14:textId="77777777" w:rsidR="00F84127" w:rsidRDefault="00F84127" w:rsidP="00CC0CE7">
                      <w:pPr>
                        <w:jc w:val="both"/>
                      </w:pPr>
                    </w:p>
                    <w:p w14:paraId="464C9B7C" w14:textId="77777777" w:rsidR="00F84127" w:rsidRDefault="00F84127" w:rsidP="00CC0CE7">
                      <w:pPr>
                        <w:jc w:val="both"/>
                      </w:pPr>
                    </w:p>
                    <w:p w14:paraId="03F5C72E" w14:textId="77777777" w:rsidR="00F84127" w:rsidRDefault="00F84127" w:rsidP="00CC0CE7">
                      <w:pPr>
                        <w:jc w:val="both"/>
                      </w:pPr>
                    </w:p>
                    <w:p w14:paraId="06E6EF1B" w14:textId="77777777" w:rsidR="00F84127" w:rsidRDefault="00F84127" w:rsidP="00CC0CE7">
                      <w:pPr>
                        <w:jc w:val="both"/>
                      </w:pPr>
                    </w:p>
                    <w:p w14:paraId="646F858B" w14:textId="77777777" w:rsidR="00F84127" w:rsidRDefault="00F84127" w:rsidP="00CC0CE7">
                      <w:pPr>
                        <w:jc w:val="both"/>
                      </w:pPr>
                    </w:p>
                    <w:p w14:paraId="2563222E" w14:textId="77777777" w:rsidR="00F84127" w:rsidRDefault="00F84127" w:rsidP="00CC0CE7">
                      <w:pPr>
                        <w:jc w:val="both"/>
                      </w:pPr>
                    </w:p>
                    <w:p w14:paraId="6722FBC7" w14:textId="77777777" w:rsidR="00F84127" w:rsidRDefault="00F84127" w:rsidP="00CC0CE7">
                      <w:pPr>
                        <w:jc w:val="both"/>
                      </w:pPr>
                    </w:p>
                    <w:p w14:paraId="4421DC8E" w14:textId="77777777" w:rsidR="00F84127" w:rsidRDefault="00F84127" w:rsidP="00CC0CE7">
                      <w:pPr>
                        <w:jc w:val="both"/>
                      </w:pPr>
                    </w:p>
                    <w:p w14:paraId="62171691" w14:textId="77777777" w:rsidR="00F84127" w:rsidRDefault="00F84127" w:rsidP="00CC0CE7">
                      <w:pPr>
                        <w:jc w:val="both"/>
                      </w:pPr>
                    </w:p>
                    <w:p w14:paraId="2AC9907E" w14:textId="77777777" w:rsidR="00F84127" w:rsidRDefault="00F84127" w:rsidP="00CC0CE7">
                      <w:pPr>
                        <w:jc w:val="both"/>
                      </w:pPr>
                    </w:p>
                    <w:p w14:paraId="11B9071F" w14:textId="77777777" w:rsidR="00F84127" w:rsidRDefault="00F84127" w:rsidP="00CC0CE7">
                      <w:pPr>
                        <w:jc w:val="both"/>
                      </w:pPr>
                    </w:p>
                    <w:p w14:paraId="0252DF78" w14:textId="77777777" w:rsidR="00F84127" w:rsidRDefault="00F84127" w:rsidP="00CC0CE7">
                      <w:pPr>
                        <w:jc w:val="both"/>
                      </w:pPr>
                    </w:p>
                    <w:p w14:paraId="4053C2B4" w14:textId="77777777" w:rsidR="00F84127" w:rsidRDefault="00F84127" w:rsidP="00CC0CE7">
                      <w:pPr>
                        <w:jc w:val="both"/>
                      </w:pPr>
                    </w:p>
                    <w:p w14:paraId="68615180" w14:textId="77777777" w:rsidR="00F84127" w:rsidRDefault="00F84127" w:rsidP="00CC0CE7">
                      <w:pPr>
                        <w:jc w:val="both"/>
                      </w:pPr>
                    </w:p>
                    <w:p w14:paraId="788091BC" w14:textId="77777777" w:rsidR="00F84127" w:rsidRDefault="00F84127" w:rsidP="00CC0CE7">
                      <w:pPr>
                        <w:jc w:val="both"/>
                      </w:pPr>
                    </w:p>
                    <w:p w14:paraId="7763CB42" w14:textId="77777777" w:rsidR="00F84127" w:rsidRDefault="00F84127" w:rsidP="00CC0CE7">
                      <w:pPr>
                        <w:jc w:val="both"/>
                      </w:pPr>
                    </w:p>
                    <w:p w14:paraId="4A79ADD2" w14:textId="77777777" w:rsidR="00F84127" w:rsidRDefault="00F84127" w:rsidP="00CC0CE7">
                      <w:pPr>
                        <w:jc w:val="both"/>
                      </w:pPr>
                    </w:p>
                    <w:p w14:paraId="390E1B18" w14:textId="77777777" w:rsidR="00F84127" w:rsidRDefault="00F84127" w:rsidP="00CC0CE7">
                      <w:pPr>
                        <w:jc w:val="both"/>
                      </w:pPr>
                    </w:p>
                    <w:p w14:paraId="6D323E55" w14:textId="77777777" w:rsidR="00F84127" w:rsidRDefault="00F84127" w:rsidP="00CC0CE7">
                      <w:pPr>
                        <w:jc w:val="both"/>
                      </w:pPr>
                    </w:p>
                    <w:p w14:paraId="3B8E422F" w14:textId="77777777" w:rsidR="00F84127" w:rsidRDefault="00F84127" w:rsidP="00CC0CE7">
                      <w:pPr>
                        <w:jc w:val="both"/>
                      </w:pPr>
                    </w:p>
                    <w:p w14:paraId="5B8DCFED" w14:textId="77777777" w:rsidR="00F84127" w:rsidRDefault="00F84127" w:rsidP="00CC0CE7">
                      <w:pPr>
                        <w:jc w:val="both"/>
                      </w:pPr>
                    </w:p>
                    <w:p w14:paraId="6A6EA28B" w14:textId="77777777" w:rsidR="00F84127" w:rsidRDefault="00F84127" w:rsidP="00CC0CE7">
                      <w:pPr>
                        <w:jc w:val="both"/>
                      </w:pPr>
                    </w:p>
                    <w:p w14:paraId="315E9A78" w14:textId="77777777" w:rsidR="00F84127" w:rsidRDefault="00F84127" w:rsidP="00CC0CE7">
                      <w:pPr>
                        <w:jc w:val="both"/>
                      </w:pPr>
                    </w:p>
                    <w:p w14:paraId="1558BD9F" w14:textId="77777777" w:rsidR="00F84127" w:rsidRDefault="00F84127" w:rsidP="00CC0CE7">
                      <w:pPr>
                        <w:jc w:val="both"/>
                      </w:pPr>
                    </w:p>
                    <w:p w14:paraId="086F2FF1" w14:textId="77777777" w:rsidR="00F84127" w:rsidRDefault="00F84127" w:rsidP="00CC0CE7">
                      <w:pPr>
                        <w:jc w:val="both"/>
                      </w:pPr>
                    </w:p>
                    <w:p w14:paraId="2C8EE65A" w14:textId="77777777" w:rsidR="00F84127" w:rsidRDefault="00F84127" w:rsidP="00CC0CE7">
                      <w:pPr>
                        <w:jc w:val="both"/>
                      </w:pPr>
                    </w:p>
                    <w:p w14:paraId="0127CE36" w14:textId="77777777" w:rsidR="00F84127" w:rsidRDefault="00F84127" w:rsidP="00CC0CE7">
                      <w:pPr>
                        <w:jc w:val="both"/>
                      </w:pPr>
                    </w:p>
                    <w:p w14:paraId="6F1E93FA" w14:textId="77777777" w:rsidR="00F84127" w:rsidRDefault="00F84127" w:rsidP="00CC0CE7">
                      <w:pPr>
                        <w:jc w:val="both"/>
                      </w:pPr>
                    </w:p>
                    <w:p w14:paraId="031FDE07" w14:textId="77777777" w:rsidR="00F84127" w:rsidRDefault="00F84127" w:rsidP="00CC0CE7">
                      <w:pPr>
                        <w:jc w:val="both"/>
                      </w:pPr>
                    </w:p>
                    <w:p w14:paraId="78956976" w14:textId="77777777" w:rsidR="00F84127" w:rsidRDefault="00F84127" w:rsidP="00CC0CE7">
                      <w:pPr>
                        <w:jc w:val="both"/>
                      </w:pPr>
                    </w:p>
                    <w:p w14:paraId="16FBD98B" w14:textId="77777777" w:rsidR="00F84127" w:rsidRDefault="00F84127" w:rsidP="00CC0CE7">
                      <w:pPr>
                        <w:jc w:val="both"/>
                      </w:pPr>
                    </w:p>
                    <w:p w14:paraId="56D575D9" w14:textId="77777777" w:rsidR="00F84127" w:rsidRDefault="00F84127" w:rsidP="00CC0CE7">
                      <w:pPr>
                        <w:jc w:val="both"/>
                      </w:pPr>
                    </w:p>
                    <w:p w14:paraId="5616E331" w14:textId="77777777" w:rsidR="00F84127" w:rsidRDefault="00F84127" w:rsidP="00CC0CE7">
                      <w:pPr>
                        <w:jc w:val="both"/>
                      </w:pPr>
                    </w:p>
                    <w:p w14:paraId="4716B514" w14:textId="77777777" w:rsidR="00F84127" w:rsidRDefault="00F84127" w:rsidP="00CC0CE7">
                      <w:pPr>
                        <w:jc w:val="both"/>
                      </w:pPr>
                    </w:p>
                    <w:p w14:paraId="4D2D97C8" w14:textId="77777777" w:rsidR="00F84127" w:rsidRDefault="00F84127" w:rsidP="00CC0CE7">
                      <w:pPr>
                        <w:jc w:val="both"/>
                      </w:pPr>
                    </w:p>
                    <w:p w14:paraId="6924B37D" w14:textId="77777777" w:rsidR="00F84127" w:rsidRDefault="00F84127" w:rsidP="00CC0CE7">
                      <w:pPr>
                        <w:jc w:val="both"/>
                      </w:pPr>
                    </w:p>
                    <w:p w14:paraId="4006A876" w14:textId="77777777" w:rsidR="00F84127" w:rsidRDefault="00F84127" w:rsidP="00CC0CE7">
                      <w:pPr>
                        <w:jc w:val="both"/>
                      </w:pPr>
                    </w:p>
                    <w:p w14:paraId="5A799FD7" w14:textId="77777777" w:rsidR="00F84127" w:rsidRDefault="00F84127" w:rsidP="00CC0CE7">
                      <w:pPr>
                        <w:jc w:val="both"/>
                      </w:pPr>
                    </w:p>
                    <w:p w14:paraId="06F5E74E" w14:textId="77777777" w:rsidR="00F84127" w:rsidRDefault="00F84127" w:rsidP="00CC0CE7">
                      <w:pPr>
                        <w:jc w:val="both"/>
                      </w:pPr>
                    </w:p>
                    <w:p w14:paraId="22B759E7" w14:textId="77777777" w:rsidR="00F84127" w:rsidRDefault="00F84127" w:rsidP="00CC0CE7">
                      <w:pPr>
                        <w:jc w:val="both"/>
                      </w:pPr>
                    </w:p>
                    <w:p w14:paraId="6F00C017" w14:textId="77777777" w:rsidR="00F84127" w:rsidRDefault="00F84127" w:rsidP="00CC0CE7">
                      <w:pPr>
                        <w:jc w:val="both"/>
                      </w:pPr>
                    </w:p>
                    <w:p w14:paraId="0AD63602" w14:textId="77777777" w:rsidR="00F84127" w:rsidRDefault="00F84127"/>
                  </w:txbxContent>
                </v:textbox>
                <w10:wrap anchorx="margin"/>
              </v:shape>
            </w:pict>
          </mc:Fallback>
        </mc:AlternateContent>
      </w:r>
      <w:r w:rsidR="00AD382D" w:rsidRPr="008E518B">
        <w:rPr>
          <w:b/>
        </w:rPr>
        <w:br w:type="page"/>
      </w:r>
      <w:del w:id="107" w:author="Nguyen Van Chau" w:date="2020-07-29T15:09:00Z">
        <w:r w:rsidR="00AA75CE" w:rsidDel="00427E84">
          <w:delText xml:space="preserve">  </w:delText>
        </w:r>
      </w:del>
    </w:p>
    <w:p w14:paraId="370BA49E" w14:textId="77777777" w:rsidR="000031E0" w:rsidRDefault="000031E0" w:rsidP="00AB40A9">
      <w:pPr>
        <w:jc w:val="center"/>
        <w:rPr>
          <w:b/>
        </w:rPr>
      </w:pPr>
    </w:p>
    <w:p w14:paraId="54B7231B" w14:textId="77777777" w:rsidR="000031E0" w:rsidRDefault="000031E0" w:rsidP="00AB40A9">
      <w:pPr>
        <w:jc w:val="center"/>
        <w:rPr>
          <w:b/>
        </w:rPr>
      </w:pPr>
    </w:p>
    <w:p w14:paraId="355DDCCD" w14:textId="184192DD" w:rsidR="00CA3D5C" w:rsidRPr="004128D7" w:rsidRDefault="003F1CA7" w:rsidP="00AB40A9">
      <w:pPr>
        <w:jc w:val="center"/>
        <w:rPr>
          <w:b/>
          <w:sz w:val="32"/>
          <w:szCs w:val="32"/>
          <w:rPrChange w:id="108" w:author="Nguyen Van Chau" w:date="2020-07-29T14:59:00Z">
            <w:rPr>
              <w:b/>
            </w:rPr>
          </w:rPrChange>
        </w:rPr>
      </w:pPr>
      <w:r w:rsidRPr="004128D7">
        <w:rPr>
          <w:b/>
          <w:noProof/>
          <w:sz w:val="32"/>
          <w:szCs w:val="32"/>
          <w:rPrChange w:id="109" w:author="Nguyen Van Chau" w:date="2020-07-29T14:59:00Z">
            <w:rPr>
              <w:b/>
              <w:noProof/>
            </w:rPr>
          </w:rPrChange>
        </w:rPr>
        <mc:AlternateContent>
          <mc:Choice Requires="wps">
            <w:drawing>
              <wp:anchor distT="0" distB="0" distL="114300" distR="114300" simplePos="0" relativeHeight="251652096" behindDoc="0" locked="0" layoutInCell="1" allowOverlap="1" wp14:anchorId="2B02A321" wp14:editId="63AECD6B">
                <wp:simplePos x="0" y="0"/>
                <wp:positionH relativeFrom="column">
                  <wp:posOffset>-93262</wp:posOffset>
                </wp:positionH>
                <wp:positionV relativeFrom="paragraph">
                  <wp:posOffset>267087</wp:posOffset>
                </wp:positionV>
                <wp:extent cx="5688330" cy="4460433"/>
                <wp:effectExtent l="0" t="0" r="0" b="0"/>
                <wp:wrapNone/>
                <wp:docPr id="3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330" cy="4460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0B8FE" w14:textId="77777777" w:rsidR="00F84127" w:rsidRPr="00600CE0" w:rsidRDefault="00F84127" w:rsidP="00600CE0">
                            <w:pPr>
                              <w:spacing w:line="312" w:lineRule="auto"/>
                              <w:jc w:val="both"/>
                            </w:pPr>
                          </w:p>
                          <w:p w14:paraId="49B5C39C" w14:textId="19542CEE" w:rsidR="00F84127" w:rsidRPr="00600CE0" w:rsidRDefault="00F84127" w:rsidP="00186718">
                            <w:pPr>
                              <w:spacing w:before="240" w:after="240" w:line="276" w:lineRule="auto"/>
                              <w:ind w:firstLine="720"/>
                              <w:jc w:val="both"/>
                            </w:pPr>
                            <w:r w:rsidRPr="00600CE0">
                              <w:t>Để thực hiện và hoàn thành tốt đồ án này, em đã nhận được sự giúp đỡ và hướng dẫn rất tận tình của các thầy cô thuộc Khoa Công Nghệ Thông Tin Và Truyền Thông – Đại Học Đà Nẵng. Em xin cảm ơn các thầy cô thuộc bộ mô</w:t>
                            </w:r>
                            <w:r>
                              <w:t>n chuyên ngành đã cung cấp cho</w:t>
                            </w:r>
                            <w:r w:rsidRPr="00600CE0">
                              <w:t xml:space="preserve"> em các thông tin, kiến thức vô cùng quý báu và cần thiết trong suốt thời gian quá để em có thể thực hiện và hoàn thành đồ án của mình. Đặc biệt em xin chân thành cảm ơn </w:t>
                            </w:r>
                            <w:r>
                              <w:t xml:space="preserve">cô Ts. Lê Thị Thu Nga </w:t>
                            </w:r>
                            <w:r w:rsidRPr="00600CE0">
                              <w:t xml:space="preserve">người đã trực tiếp hướng dẫn em trong thời gian thực hiện </w:t>
                            </w:r>
                            <w:r>
                              <w:t>đề tài</w:t>
                            </w:r>
                            <w:r w:rsidRPr="00600CE0">
                              <w:t xml:space="preserve"> này.</w:t>
                            </w:r>
                          </w:p>
                          <w:p w14:paraId="67FCA474" w14:textId="56E58EB7" w:rsidR="00F84127" w:rsidRPr="00600CE0" w:rsidRDefault="00F84127" w:rsidP="00186718">
                            <w:pPr>
                              <w:spacing w:before="240" w:after="240" w:line="276" w:lineRule="auto"/>
                              <w:ind w:firstLine="720"/>
                              <w:jc w:val="both"/>
                            </w:pPr>
                            <w:r w:rsidRPr="00600CE0">
                              <w:t>Cuối cùng, xin chân thành cảm ơn các bạn trong ngành công nghệ thông</w:t>
                            </w:r>
                            <w:r>
                              <w:t xml:space="preserve"> tin</w:t>
                            </w:r>
                            <w:r w:rsidRPr="00600CE0">
                              <w:t xml:space="preserve"> đã ủng hộ, giúp đỡ, chia sẻ kiến thức, kinh nghiệm và tài liệu có được giúp chúng tôi trong quá trình nghiên cứu và thực hiện</w:t>
                            </w:r>
                            <w:r>
                              <w:t xml:space="preserve"> đề tài</w:t>
                            </w:r>
                            <w:r w:rsidRPr="00600CE0">
                              <w:t>.</w:t>
                            </w:r>
                          </w:p>
                          <w:p w14:paraId="7D8246C0" w14:textId="3801B89B" w:rsidR="00F84127" w:rsidRPr="00600CE0" w:rsidRDefault="00F84127" w:rsidP="00186718">
                            <w:pPr>
                              <w:spacing w:before="240" w:after="240" w:line="276" w:lineRule="auto"/>
                              <w:ind w:firstLine="720"/>
                              <w:jc w:val="both"/>
                            </w:pPr>
                            <w:r w:rsidRPr="00600CE0">
                              <w:t xml:space="preserve">Do giới hạn về mặt thời gian và kiến thức cũng như kinh nghiệm thực tiễn nên đề </w:t>
                            </w:r>
                            <w:r>
                              <w:t>tài không tránh khỏi những sai s</w:t>
                            </w:r>
                            <w:r w:rsidRPr="00600CE0">
                              <w:t xml:space="preserve">ót. Em rất mong nhận được sự thông cảm của quý thầy cô và mong đón nhận những góp ý của thầy cô và các bạn. </w:t>
                            </w:r>
                          </w:p>
                          <w:p w14:paraId="1EFA9052" w14:textId="4EF6DAD7" w:rsidR="00F84127" w:rsidRPr="00600CE0" w:rsidRDefault="00F84127" w:rsidP="00186718">
                            <w:pPr>
                              <w:spacing w:before="240" w:after="240" w:line="276" w:lineRule="auto"/>
                              <w:ind w:firstLine="720"/>
                              <w:jc w:val="both"/>
                            </w:pPr>
                            <w:r w:rsidRPr="00600CE0">
                              <w:t>Em xin chân thành cảm ơn!</w:t>
                            </w:r>
                          </w:p>
                          <w:p w14:paraId="390970B2" w14:textId="77777777" w:rsidR="00F84127" w:rsidRPr="00600CE0" w:rsidRDefault="00F84127" w:rsidP="00186718">
                            <w:pPr>
                              <w:jc w:val="both"/>
                            </w:pPr>
                          </w:p>
                          <w:p w14:paraId="3A352AAA" w14:textId="77777777" w:rsidR="00F84127" w:rsidRPr="00600CE0" w:rsidRDefault="00F84127" w:rsidP="000A4AB6">
                            <w:pPr>
                              <w:ind w:left="360"/>
                              <w:jc w:val="both"/>
                            </w:pPr>
                          </w:p>
                          <w:p w14:paraId="24B298F8" w14:textId="77777777" w:rsidR="00F84127" w:rsidRPr="00600CE0" w:rsidRDefault="00F84127" w:rsidP="000A4AB6">
                            <w:pPr>
                              <w:ind w:left="360"/>
                              <w:jc w:val="both"/>
                            </w:pPr>
                          </w:p>
                          <w:p w14:paraId="72A33A6E" w14:textId="77777777" w:rsidR="00F84127" w:rsidRDefault="00F84127" w:rsidP="000A4AB6">
                            <w:pPr>
                              <w:ind w:left="360"/>
                              <w:jc w:val="both"/>
                            </w:pPr>
                          </w:p>
                          <w:p w14:paraId="7B059414" w14:textId="77777777" w:rsidR="00F84127" w:rsidRDefault="00F84127" w:rsidP="000A4AB6">
                            <w:pPr>
                              <w:ind w:left="360"/>
                              <w:jc w:val="both"/>
                            </w:pPr>
                          </w:p>
                          <w:p w14:paraId="200EC8DD" w14:textId="77777777" w:rsidR="00F84127" w:rsidRDefault="00F84127" w:rsidP="000A4AB6">
                            <w:pPr>
                              <w:ind w:left="360"/>
                              <w:jc w:val="both"/>
                            </w:pPr>
                          </w:p>
                          <w:p w14:paraId="723C9B07" w14:textId="77777777" w:rsidR="00F84127" w:rsidRDefault="00F84127" w:rsidP="000A4AB6">
                            <w:pPr>
                              <w:ind w:left="360"/>
                              <w:jc w:val="both"/>
                            </w:pPr>
                          </w:p>
                          <w:p w14:paraId="1A144618" w14:textId="77777777" w:rsidR="00F84127" w:rsidRDefault="00F84127" w:rsidP="000A4AB6">
                            <w:pPr>
                              <w:ind w:left="360"/>
                              <w:jc w:val="both"/>
                            </w:pPr>
                          </w:p>
                          <w:p w14:paraId="16D1C596" w14:textId="77777777" w:rsidR="00F84127" w:rsidRDefault="00F84127" w:rsidP="000A4AB6">
                            <w:pPr>
                              <w:ind w:left="360"/>
                              <w:jc w:val="both"/>
                            </w:pPr>
                          </w:p>
                          <w:p w14:paraId="0895CE2F" w14:textId="77777777" w:rsidR="00F84127" w:rsidRDefault="00F84127" w:rsidP="000A4AB6">
                            <w:pPr>
                              <w:ind w:left="360"/>
                              <w:jc w:val="both"/>
                            </w:pPr>
                          </w:p>
                          <w:p w14:paraId="76138782" w14:textId="77777777" w:rsidR="00F84127" w:rsidRDefault="00F84127" w:rsidP="000A4AB6">
                            <w:pPr>
                              <w:ind w:left="360"/>
                              <w:jc w:val="both"/>
                            </w:pPr>
                          </w:p>
                          <w:p w14:paraId="66428D65" w14:textId="77777777" w:rsidR="00F84127" w:rsidRPr="00600CE0" w:rsidRDefault="00F84127" w:rsidP="000A4AB6">
                            <w:pPr>
                              <w:ind w:left="360"/>
                              <w:jc w:val="both"/>
                            </w:pPr>
                          </w:p>
                          <w:p w14:paraId="22374F9C" w14:textId="77777777" w:rsidR="00F84127" w:rsidRPr="00600CE0" w:rsidRDefault="00F84127" w:rsidP="000A4AB6">
                            <w:pPr>
                              <w:ind w:left="360"/>
                              <w:jc w:val="both"/>
                            </w:pPr>
                          </w:p>
                          <w:p w14:paraId="3EF5C713" w14:textId="77777777" w:rsidR="00F84127" w:rsidRPr="00600CE0" w:rsidRDefault="00F84127" w:rsidP="000A4AB6">
                            <w:pPr>
                              <w:ind w:left="360"/>
                              <w:jc w:val="both"/>
                            </w:pPr>
                          </w:p>
                          <w:p w14:paraId="75E2EE9A" w14:textId="77777777" w:rsidR="00F84127" w:rsidRPr="00600CE0" w:rsidRDefault="00F84127" w:rsidP="000A4AB6">
                            <w:pPr>
                              <w:ind w:left="360"/>
                              <w:jc w:val="both"/>
                            </w:pPr>
                          </w:p>
                          <w:p w14:paraId="1DE88DD2" w14:textId="77777777" w:rsidR="00F84127" w:rsidRPr="00600CE0" w:rsidRDefault="00F84127" w:rsidP="000A4AB6">
                            <w:pPr>
                              <w:ind w:left="360"/>
                              <w:jc w:val="both"/>
                            </w:pPr>
                          </w:p>
                          <w:p w14:paraId="7D957F23" w14:textId="77777777" w:rsidR="00F84127" w:rsidRPr="00600CE0" w:rsidRDefault="00F84127" w:rsidP="000A4AB6">
                            <w:pPr>
                              <w:ind w:left="360"/>
                              <w:jc w:val="both"/>
                            </w:pPr>
                          </w:p>
                          <w:p w14:paraId="6B3B575A" w14:textId="77777777" w:rsidR="00F84127" w:rsidRPr="00600CE0" w:rsidRDefault="00F84127" w:rsidP="000A4AB6">
                            <w:pPr>
                              <w:ind w:left="360"/>
                              <w:jc w:val="both"/>
                            </w:pPr>
                          </w:p>
                          <w:p w14:paraId="5E92F86D" w14:textId="77777777" w:rsidR="00F84127" w:rsidRPr="00600CE0" w:rsidRDefault="00F84127" w:rsidP="000A4AB6">
                            <w:pPr>
                              <w:ind w:left="360"/>
                              <w:jc w:val="both"/>
                            </w:pPr>
                          </w:p>
                          <w:p w14:paraId="47515A9E" w14:textId="77777777" w:rsidR="00F84127" w:rsidRPr="00600CE0" w:rsidRDefault="00F84127" w:rsidP="000A4AB6">
                            <w:pPr>
                              <w:ind w:left="360"/>
                              <w:jc w:val="both"/>
                            </w:pPr>
                          </w:p>
                          <w:p w14:paraId="170E4441" w14:textId="77777777" w:rsidR="00F84127" w:rsidRPr="00600CE0" w:rsidRDefault="00F84127" w:rsidP="000A4AB6">
                            <w:pPr>
                              <w:ind w:left="360"/>
                              <w:jc w:val="both"/>
                            </w:pPr>
                          </w:p>
                          <w:p w14:paraId="195D37D3" w14:textId="77777777" w:rsidR="00F84127" w:rsidRPr="00600CE0" w:rsidRDefault="00F84127" w:rsidP="000A4AB6">
                            <w:pPr>
                              <w:ind w:left="360"/>
                              <w:jc w:val="both"/>
                            </w:pPr>
                          </w:p>
                          <w:p w14:paraId="283354B3" w14:textId="77777777" w:rsidR="00F84127" w:rsidRPr="00600CE0" w:rsidRDefault="00F84127" w:rsidP="000A4AB6">
                            <w:pPr>
                              <w:ind w:left="360"/>
                              <w:jc w:val="both"/>
                            </w:pPr>
                          </w:p>
                          <w:p w14:paraId="54450F99" w14:textId="77777777" w:rsidR="00F84127" w:rsidRPr="00600CE0" w:rsidRDefault="00F84127" w:rsidP="000A4AB6">
                            <w:pPr>
                              <w:ind w:left="360"/>
                              <w:jc w:val="both"/>
                            </w:pPr>
                          </w:p>
                          <w:p w14:paraId="78743FBD" w14:textId="77777777" w:rsidR="00F84127" w:rsidRPr="00600CE0" w:rsidRDefault="00F84127" w:rsidP="000A4AB6">
                            <w:pPr>
                              <w:ind w:left="360"/>
                              <w:jc w:val="both"/>
                            </w:pPr>
                          </w:p>
                          <w:p w14:paraId="1EBE29BA" w14:textId="77777777" w:rsidR="00F84127" w:rsidRPr="00600CE0" w:rsidRDefault="00F84127" w:rsidP="000A4AB6">
                            <w:pPr>
                              <w:ind w:left="360"/>
                              <w:jc w:val="both"/>
                            </w:pPr>
                          </w:p>
                          <w:p w14:paraId="005385FD" w14:textId="77777777" w:rsidR="00F84127" w:rsidRPr="00600CE0" w:rsidRDefault="00F84127" w:rsidP="00CC0CE7">
                            <w:pPr>
                              <w:jc w:val="both"/>
                            </w:pPr>
                          </w:p>
                          <w:p w14:paraId="1F47DDFB" w14:textId="77777777" w:rsidR="00F84127" w:rsidRPr="00600CE0" w:rsidRDefault="00F84127" w:rsidP="00CC0CE7">
                            <w:pPr>
                              <w:jc w:val="both"/>
                            </w:pPr>
                          </w:p>
                          <w:p w14:paraId="231B99F6" w14:textId="77777777" w:rsidR="00F84127" w:rsidRPr="00600CE0" w:rsidRDefault="00F84127" w:rsidP="00CC0CE7">
                            <w:pPr>
                              <w:jc w:val="both"/>
                            </w:pPr>
                          </w:p>
                          <w:p w14:paraId="74EE47EF" w14:textId="77777777" w:rsidR="00F84127" w:rsidRPr="00600CE0" w:rsidRDefault="00F84127" w:rsidP="00CC0CE7">
                            <w:pPr>
                              <w:jc w:val="both"/>
                            </w:pPr>
                          </w:p>
                          <w:p w14:paraId="744A864B" w14:textId="77777777" w:rsidR="00F84127" w:rsidRPr="00600CE0" w:rsidRDefault="00F84127" w:rsidP="00CC0CE7">
                            <w:pPr>
                              <w:jc w:val="both"/>
                            </w:pPr>
                          </w:p>
                          <w:p w14:paraId="6A0EEFCB" w14:textId="77777777" w:rsidR="00F84127" w:rsidRPr="00600CE0" w:rsidRDefault="00F84127" w:rsidP="00CC0CE7">
                            <w:pPr>
                              <w:jc w:val="both"/>
                            </w:pPr>
                          </w:p>
                          <w:p w14:paraId="5A122506" w14:textId="77777777" w:rsidR="00F84127" w:rsidRPr="00600CE0" w:rsidRDefault="00F84127" w:rsidP="00CC0CE7">
                            <w:pPr>
                              <w:jc w:val="both"/>
                            </w:pPr>
                          </w:p>
                          <w:p w14:paraId="05232EB3" w14:textId="77777777" w:rsidR="00F84127" w:rsidRPr="00600CE0" w:rsidRDefault="00F84127" w:rsidP="00CC0CE7">
                            <w:pPr>
                              <w:jc w:val="both"/>
                            </w:pPr>
                          </w:p>
                          <w:p w14:paraId="31C34280" w14:textId="77777777" w:rsidR="00F84127" w:rsidRPr="00600CE0" w:rsidRDefault="00F84127" w:rsidP="00CC0CE7">
                            <w:pPr>
                              <w:jc w:val="both"/>
                            </w:pPr>
                          </w:p>
                          <w:p w14:paraId="2ADAE831" w14:textId="77777777" w:rsidR="00F84127" w:rsidRPr="00600CE0" w:rsidRDefault="00F84127" w:rsidP="00CC0CE7">
                            <w:pPr>
                              <w:jc w:val="both"/>
                            </w:pPr>
                          </w:p>
                          <w:p w14:paraId="2B0A626A" w14:textId="77777777" w:rsidR="00F84127" w:rsidRPr="00600CE0" w:rsidRDefault="00F84127" w:rsidP="00CC0CE7">
                            <w:pPr>
                              <w:jc w:val="both"/>
                            </w:pPr>
                          </w:p>
                          <w:p w14:paraId="486E4257" w14:textId="77777777" w:rsidR="00F84127" w:rsidRPr="00600CE0" w:rsidRDefault="00F84127" w:rsidP="00CC0CE7">
                            <w:pPr>
                              <w:jc w:val="both"/>
                            </w:pPr>
                          </w:p>
                          <w:p w14:paraId="48F3E889" w14:textId="77777777" w:rsidR="00F84127" w:rsidRPr="00600CE0" w:rsidRDefault="00F84127" w:rsidP="00CC0CE7">
                            <w:pPr>
                              <w:jc w:val="both"/>
                            </w:pPr>
                          </w:p>
                          <w:p w14:paraId="502C9CF2" w14:textId="77777777" w:rsidR="00F84127" w:rsidRPr="00600CE0" w:rsidRDefault="00F84127" w:rsidP="00CC0CE7">
                            <w:pPr>
                              <w:jc w:val="both"/>
                            </w:pPr>
                          </w:p>
                          <w:p w14:paraId="5A8DCD33" w14:textId="77777777" w:rsidR="00F84127" w:rsidRPr="00600CE0" w:rsidRDefault="00F84127" w:rsidP="00CC0CE7">
                            <w:pPr>
                              <w:jc w:val="both"/>
                            </w:pPr>
                          </w:p>
                          <w:p w14:paraId="0D05FCD7" w14:textId="77777777" w:rsidR="00F84127" w:rsidRPr="00600CE0" w:rsidRDefault="00F84127" w:rsidP="00CC0CE7">
                            <w:pPr>
                              <w:jc w:val="both"/>
                            </w:pPr>
                          </w:p>
                          <w:p w14:paraId="39C17961" w14:textId="77777777" w:rsidR="00F84127" w:rsidRPr="00600CE0" w:rsidRDefault="00F84127" w:rsidP="00CC0CE7">
                            <w:pPr>
                              <w:jc w:val="both"/>
                            </w:pPr>
                          </w:p>
                          <w:p w14:paraId="4E5A5DB2" w14:textId="77777777" w:rsidR="00F84127" w:rsidRPr="00600CE0" w:rsidRDefault="00F84127" w:rsidP="00CC0CE7">
                            <w:pPr>
                              <w:jc w:val="both"/>
                            </w:pPr>
                          </w:p>
                          <w:p w14:paraId="7BC95F3C" w14:textId="77777777" w:rsidR="00F84127" w:rsidRPr="00600CE0" w:rsidRDefault="00F84127" w:rsidP="00CC0CE7">
                            <w:pPr>
                              <w:jc w:val="both"/>
                            </w:pPr>
                          </w:p>
                          <w:p w14:paraId="77577E60" w14:textId="77777777" w:rsidR="00F84127" w:rsidRPr="00600CE0" w:rsidRDefault="00F84127" w:rsidP="00CC0CE7">
                            <w:pPr>
                              <w:jc w:val="both"/>
                            </w:pPr>
                          </w:p>
                          <w:p w14:paraId="72981332" w14:textId="77777777" w:rsidR="00F84127" w:rsidRPr="00600CE0" w:rsidRDefault="00F84127" w:rsidP="00CC0CE7">
                            <w:pPr>
                              <w:jc w:val="both"/>
                            </w:pPr>
                          </w:p>
                          <w:p w14:paraId="4F255BC6" w14:textId="77777777" w:rsidR="00F84127" w:rsidRPr="00600CE0" w:rsidRDefault="00F84127" w:rsidP="00CC0CE7">
                            <w:pPr>
                              <w:jc w:val="both"/>
                            </w:pPr>
                          </w:p>
                          <w:p w14:paraId="673EA972" w14:textId="77777777" w:rsidR="00F84127" w:rsidRPr="00600CE0" w:rsidRDefault="00F84127" w:rsidP="00CC0CE7">
                            <w:pPr>
                              <w:jc w:val="both"/>
                            </w:pPr>
                          </w:p>
                          <w:p w14:paraId="69F7778B" w14:textId="77777777" w:rsidR="00F84127" w:rsidRPr="00600CE0" w:rsidRDefault="00F84127" w:rsidP="00CC0CE7">
                            <w:pPr>
                              <w:jc w:val="both"/>
                            </w:pPr>
                          </w:p>
                          <w:p w14:paraId="55B1F65F" w14:textId="77777777" w:rsidR="00F84127" w:rsidRPr="00600CE0" w:rsidRDefault="00F84127" w:rsidP="00CC0CE7">
                            <w:pPr>
                              <w:jc w:val="both"/>
                            </w:pPr>
                          </w:p>
                          <w:p w14:paraId="2745836A" w14:textId="77777777" w:rsidR="00F84127" w:rsidRPr="00600CE0" w:rsidRDefault="00F84127" w:rsidP="00CC0CE7">
                            <w:pPr>
                              <w:jc w:val="both"/>
                            </w:pPr>
                          </w:p>
                          <w:p w14:paraId="30CF3860" w14:textId="77777777" w:rsidR="00F84127" w:rsidRPr="00600CE0" w:rsidRDefault="00F84127" w:rsidP="00CC0CE7">
                            <w:pPr>
                              <w:jc w:val="both"/>
                            </w:pPr>
                          </w:p>
                          <w:p w14:paraId="18B27D90" w14:textId="77777777" w:rsidR="00F84127" w:rsidRPr="00600CE0" w:rsidRDefault="00F84127" w:rsidP="00CC0CE7">
                            <w:pPr>
                              <w:jc w:val="both"/>
                            </w:pPr>
                          </w:p>
                          <w:p w14:paraId="1287CA1E" w14:textId="77777777" w:rsidR="00F84127" w:rsidRPr="00600CE0" w:rsidRDefault="00F84127" w:rsidP="00CC0CE7">
                            <w:pPr>
                              <w:jc w:val="both"/>
                            </w:pPr>
                          </w:p>
                          <w:p w14:paraId="7E619B57" w14:textId="77777777" w:rsidR="00F84127" w:rsidRPr="00600CE0" w:rsidRDefault="00F84127" w:rsidP="00CC0CE7">
                            <w:pPr>
                              <w:jc w:val="both"/>
                            </w:pPr>
                          </w:p>
                          <w:p w14:paraId="01914C86" w14:textId="77777777" w:rsidR="00F84127" w:rsidRPr="00600CE0" w:rsidRDefault="00F84127" w:rsidP="00CC0CE7">
                            <w:pPr>
                              <w:jc w:val="both"/>
                            </w:pPr>
                          </w:p>
                          <w:p w14:paraId="3E316428" w14:textId="77777777" w:rsidR="00F84127" w:rsidRPr="00600CE0" w:rsidRDefault="00F84127" w:rsidP="00CC0CE7">
                            <w:pPr>
                              <w:jc w:val="both"/>
                            </w:pPr>
                          </w:p>
                          <w:p w14:paraId="07DC2435" w14:textId="77777777" w:rsidR="00F84127" w:rsidRPr="00600CE0" w:rsidRDefault="00F84127" w:rsidP="00CC0CE7">
                            <w:pPr>
                              <w:jc w:val="both"/>
                            </w:pPr>
                          </w:p>
                          <w:p w14:paraId="2365C3BF" w14:textId="77777777" w:rsidR="00F84127" w:rsidRPr="00600CE0" w:rsidRDefault="00F84127" w:rsidP="00CC0CE7">
                            <w:pPr>
                              <w:jc w:val="both"/>
                            </w:pPr>
                          </w:p>
                          <w:p w14:paraId="12133C99" w14:textId="77777777" w:rsidR="00F84127" w:rsidRPr="00600CE0" w:rsidRDefault="00F8412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2A321" id="Text Box 14" o:spid="_x0000_s1028" type="#_x0000_t202" style="position:absolute;left:0;text-align:left;margin-left:-7.35pt;margin-top:21.05pt;width:447.9pt;height:351.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" filled="f" stroked="f">
                <v:textbox>
                  <w:txbxContent>
                    <w:p w14:paraId="4FB0B8FE" w14:textId="77777777" w:rsidR="00F84127" w:rsidRPr="00600CE0" w:rsidRDefault="00F84127" w:rsidP="00600CE0">
                      <w:pPr>
                        <w:spacing w:line="312" w:lineRule="auto"/>
                        <w:jc w:val="both"/>
                      </w:pPr>
                    </w:p>
                    <w:p w14:paraId="49B5C39C" w14:textId="19542CEE" w:rsidR="00F84127" w:rsidRPr="00600CE0" w:rsidRDefault="00F84127" w:rsidP="00186718">
                      <w:pPr>
                        <w:spacing w:before="240" w:after="240" w:line="276" w:lineRule="auto"/>
                        <w:ind w:firstLine="720"/>
                        <w:jc w:val="both"/>
                      </w:pPr>
                      <w:r w:rsidRPr="00600CE0">
                        <w:t>Để thực hiện và hoàn thành tốt đồ án này, em đã nhận được sự giúp đỡ và hướng dẫn rất tận tình của các thầy cô thuộc Khoa Công Nghệ Thông Tin Và Truyền Thông – Đại Học Đà Nẵng. Em xin cảm ơn các thầy cô thuộc bộ mô</w:t>
                      </w:r>
                      <w:r>
                        <w:t>n chuyên ngành đã cung cấp cho</w:t>
                      </w:r>
                      <w:r w:rsidRPr="00600CE0">
                        <w:t xml:space="preserve"> em các thông tin, kiến thức vô cùng quý báu và cần thiết trong suốt thời gian quá để em có thể thực hiện và hoàn thành đồ án của mình. Đặc biệt em xin chân thành cảm ơn </w:t>
                      </w:r>
                      <w:r>
                        <w:t xml:space="preserve">cô Ts. Lê Thị Thu Nga </w:t>
                      </w:r>
                      <w:r w:rsidRPr="00600CE0">
                        <w:t xml:space="preserve">người đã trực tiếp hướng dẫn em trong thời gian thực hiện </w:t>
                      </w:r>
                      <w:r>
                        <w:t>đề tài</w:t>
                      </w:r>
                      <w:r w:rsidRPr="00600CE0">
                        <w:t xml:space="preserve"> này.</w:t>
                      </w:r>
                    </w:p>
                    <w:p w14:paraId="67FCA474" w14:textId="56E58EB7" w:rsidR="00F84127" w:rsidRPr="00600CE0" w:rsidRDefault="00F84127" w:rsidP="00186718">
                      <w:pPr>
                        <w:spacing w:before="240" w:after="240" w:line="276" w:lineRule="auto"/>
                        <w:ind w:firstLine="720"/>
                        <w:jc w:val="both"/>
                      </w:pPr>
                      <w:r w:rsidRPr="00600CE0">
                        <w:t>Cuối cùng, xin chân thành cảm ơn các bạn trong ngành công nghệ thông</w:t>
                      </w:r>
                      <w:r>
                        <w:t xml:space="preserve"> tin</w:t>
                      </w:r>
                      <w:r w:rsidRPr="00600CE0">
                        <w:t xml:space="preserve"> đã ủng hộ, giúp đỡ, chia sẻ kiến thức, kinh nghiệm và tài liệu có được giúp chúng tôi trong quá trình nghiên cứu và thực hiện</w:t>
                      </w:r>
                      <w:r>
                        <w:t xml:space="preserve"> đề tài</w:t>
                      </w:r>
                      <w:r w:rsidRPr="00600CE0">
                        <w:t>.</w:t>
                      </w:r>
                    </w:p>
                    <w:p w14:paraId="7D8246C0" w14:textId="3801B89B" w:rsidR="00F84127" w:rsidRPr="00600CE0" w:rsidRDefault="00F84127" w:rsidP="00186718">
                      <w:pPr>
                        <w:spacing w:before="240" w:after="240" w:line="276" w:lineRule="auto"/>
                        <w:ind w:firstLine="720"/>
                        <w:jc w:val="both"/>
                      </w:pPr>
                      <w:r w:rsidRPr="00600CE0">
                        <w:t xml:space="preserve">Do giới hạn về mặt thời gian và kiến thức cũng như kinh nghiệm thực tiễn nên đề </w:t>
                      </w:r>
                      <w:r>
                        <w:t>tài không tránh khỏi những sai s</w:t>
                      </w:r>
                      <w:r w:rsidRPr="00600CE0">
                        <w:t xml:space="preserve">ót. Em rất mong nhận được sự thông cảm của quý thầy cô và mong đón nhận những góp ý của thầy cô và các bạn. </w:t>
                      </w:r>
                    </w:p>
                    <w:p w14:paraId="1EFA9052" w14:textId="4EF6DAD7" w:rsidR="00F84127" w:rsidRPr="00600CE0" w:rsidRDefault="00F84127" w:rsidP="00186718">
                      <w:pPr>
                        <w:spacing w:before="240" w:after="240" w:line="276" w:lineRule="auto"/>
                        <w:ind w:firstLine="720"/>
                        <w:jc w:val="both"/>
                      </w:pPr>
                      <w:r w:rsidRPr="00600CE0">
                        <w:t>Em xin chân thành cảm ơn!</w:t>
                      </w:r>
                    </w:p>
                    <w:p w14:paraId="390970B2" w14:textId="77777777" w:rsidR="00F84127" w:rsidRPr="00600CE0" w:rsidRDefault="00F84127" w:rsidP="00186718">
                      <w:pPr>
                        <w:jc w:val="both"/>
                      </w:pPr>
                    </w:p>
                    <w:p w14:paraId="3A352AAA" w14:textId="77777777" w:rsidR="00F84127" w:rsidRPr="00600CE0" w:rsidRDefault="00F84127" w:rsidP="000A4AB6">
                      <w:pPr>
                        <w:ind w:left="360"/>
                        <w:jc w:val="both"/>
                      </w:pPr>
                    </w:p>
                    <w:p w14:paraId="24B298F8" w14:textId="77777777" w:rsidR="00F84127" w:rsidRPr="00600CE0" w:rsidRDefault="00F84127" w:rsidP="000A4AB6">
                      <w:pPr>
                        <w:ind w:left="360"/>
                        <w:jc w:val="both"/>
                      </w:pPr>
                    </w:p>
                    <w:p w14:paraId="72A33A6E" w14:textId="77777777" w:rsidR="00F84127" w:rsidRDefault="00F84127" w:rsidP="000A4AB6">
                      <w:pPr>
                        <w:ind w:left="360"/>
                        <w:jc w:val="both"/>
                      </w:pPr>
                    </w:p>
                    <w:p w14:paraId="7B059414" w14:textId="77777777" w:rsidR="00F84127" w:rsidRDefault="00F84127" w:rsidP="000A4AB6">
                      <w:pPr>
                        <w:ind w:left="360"/>
                        <w:jc w:val="both"/>
                      </w:pPr>
                    </w:p>
                    <w:p w14:paraId="200EC8DD" w14:textId="77777777" w:rsidR="00F84127" w:rsidRDefault="00F84127" w:rsidP="000A4AB6">
                      <w:pPr>
                        <w:ind w:left="360"/>
                        <w:jc w:val="both"/>
                      </w:pPr>
                    </w:p>
                    <w:p w14:paraId="723C9B07" w14:textId="77777777" w:rsidR="00F84127" w:rsidRDefault="00F84127" w:rsidP="000A4AB6">
                      <w:pPr>
                        <w:ind w:left="360"/>
                        <w:jc w:val="both"/>
                      </w:pPr>
                    </w:p>
                    <w:p w14:paraId="1A144618" w14:textId="77777777" w:rsidR="00F84127" w:rsidRDefault="00F84127" w:rsidP="000A4AB6">
                      <w:pPr>
                        <w:ind w:left="360"/>
                        <w:jc w:val="both"/>
                      </w:pPr>
                    </w:p>
                    <w:p w14:paraId="16D1C596" w14:textId="77777777" w:rsidR="00F84127" w:rsidRDefault="00F84127" w:rsidP="000A4AB6">
                      <w:pPr>
                        <w:ind w:left="360"/>
                        <w:jc w:val="both"/>
                      </w:pPr>
                    </w:p>
                    <w:p w14:paraId="0895CE2F" w14:textId="77777777" w:rsidR="00F84127" w:rsidRDefault="00F84127" w:rsidP="000A4AB6">
                      <w:pPr>
                        <w:ind w:left="360"/>
                        <w:jc w:val="both"/>
                      </w:pPr>
                    </w:p>
                    <w:p w14:paraId="76138782" w14:textId="77777777" w:rsidR="00F84127" w:rsidRDefault="00F84127" w:rsidP="000A4AB6">
                      <w:pPr>
                        <w:ind w:left="360"/>
                        <w:jc w:val="both"/>
                      </w:pPr>
                    </w:p>
                    <w:p w14:paraId="66428D65" w14:textId="77777777" w:rsidR="00F84127" w:rsidRPr="00600CE0" w:rsidRDefault="00F84127" w:rsidP="000A4AB6">
                      <w:pPr>
                        <w:ind w:left="360"/>
                        <w:jc w:val="both"/>
                      </w:pPr>
                    </w:p>
                    <w:p w14:paraId="22374F9C" w14:textId="77777777" w:rsidR="00F84127" w:rsidRPr="00600CE0" w:rsidRDefault="00F84127" w:rsidP="000A4AB6">
                      <w:pPr>
                        <w:ind w:left="360"/>
                        <w:jc w:val="both"/>
                      </w:pPr>
                    </w:p>
                    <w:p w14:paraId="3EF5C713" w14:textId="77777777" w:rsidR="00F84127" w:rsidRPr="00600CE0" w:rsidRDefault="00F84127" w:rsidP="000A4AB6">
                      <w:pPr>
                        <w:ind w:left="360"/>
                        <w:jc w:val="both"/>
                      </w:pPr>
                    </w:p>
                    <w:p w14:paraId="75E2EE9A" w14:textId="77777777" w:rsidR="00F84127" w:rsidRPr="00600CE0" w:rsidRDefault="00F84127" w:rsidP="000A4AB6">
                      <w:pPr>
                        <w:ind w:left="360"/>
                        <w:jc w:val="both"/>
                      </w:pPr>
                    </w:p>
                    <w:p w14:paraId="1DE88DD2" w14:textId="77777777" w:rsidR="00F84127" w:rsidRPr="00600CE0" w:rsidRDefault="00F84127" w:rsidP="000A4AB6">
                      <w:pPr>
                        <w:ind w:left="360"/>
                        <w:jc w:val="both"/>
                      </w:pPr>
                    </w:p>
                    <w:p w14:paraId="7D957F23" w14:textId="77777777" w:rsidR="00F84127" w:rsidRPr="00600CE0" w:rsidRDefault="00F84127" w:rsidP="000A4AB6">
                      <w:pPr>
                        <w:ind w:left="360"/>
                        <w:jc w:val="both"/>
                      </w:pPr>
                    </w:p>
                    <w:p w14:paraId="6B3B575A" w14:textId="77777777" w:rsidR="00F84127" w:rsidRPr="00600CE0" w:rsidRDefault="00F84127" w:rsidP="000A4AB6">
                      <w:pPr>
                        <w:ind w:left="360"/>
                        <w:jc w:val="both"/>
                      </w:pPr>
                    </w:p>
                    <w:p w14:paraId="5E92F86D" w14:textId="77777777" w:rsidR="00F84127" w:rsidRPr="00600CE0" w:rsidRDefault="00F84127" w:rsidP="000A4AB6">
                      <w:pPr>
                        <w:ind w:left="360"/>
                        <w:jc w:val="both"/>
                      </w:pPr>
                    </w:p>
                    <w:p w14:paraId="47515A9E" w14:textId="77777777" w:rsidR="00F84127" w:rsidRPr="00600CE0" w:rsidRDefault="00F84127" w:rsidP="000A4AB6">
                      <w:pPr>
                        <w:ind w:left="360"/>
                        <w:jc w:val="both"/>
                      </w:pPr>
                    </w:p>
                    <w:p w14:paraId="170E4441" w14:textId="77777777" w:rsidR="00F84127" w:rsidRPr="00600CE0" w:rsidRDefault="00F84127" w:rsidP="000A4AB6">
                      <w:pPr>
                        <w:ind w:left="360"/>
                        <w:jc w:val="both"/>
                      </w:pPr>
                    </w:p>
                    <w:p w14:paraId="195D37D3" w14:textId="77777777" w:rsidR="00F84127" w:rsidRPr="00600CE0" w:rsidRDefault="00F84127" w:rsidP="000A4AB6">
                      <w:pPr>
                        <w:ind w:left="360"/>
                        <w:jc w:val="both"/>
                      </w:pPr>
                    </w:p>
                    <w:p w14:paraId="283354B3" w14:textId="77777777" w:rsidR="00F84127" w:rsidRPr="00600CE0" w:rsidRDefault="00F84127" w:rsidP="000A4AB6">
                      <w:pPr>
                        <w:ind w:left="360"/>
                        <w:jc w:val="both"/>
                      </w:pPr>
                    </w:p>
                    <w:p w14:paraId="54450F99" w14:textId="77777777" w:rsidR="00F84127" w:rsidRPr="00600CE0" w:rsidRDefault="00F84127" w:rsidP="000A4AB6">
                      <w:pPr>
                        <w:ind w:left="360"/>
                        <w:jc w:val="both"/>
                      </w:pPr>
                    </w:p>
                    <w:p w14:paraId="78743FBD" w14:textId="77777777" w:rsidR="00F84127" w:rsidRPr="00600CE0" w:rsidRDefault="00F84127" w:rsidP="000A4AB6">
                      <w:pPr>
                        <w:ind w:left="360"/>
                        <w:jc w:val="both"/>
                      </w:pPr>
                    </w:p>
                    <w:p w14:paraId="1EBE29BA" w14:textId="77777777" w:rsidR="00F84127" w:rsidRPr="00600CE0" w:rsidRDefault="00F84127" w:rsidP="000A4AB6">
                      <w:pPr>
                        <w:ind w:left="360"/>
                        <w:jc w:val="both"/>
                      </w:pPr>
                    </w:p>
                    <w:p w14:paraId="005385FD" w14:textId="77777777" w:rsidR="00F84127" w:rsidRPr="00600CE0" w:rsidRDefault="00F84127" w:rsidP="00CC0CE7">
                      <w:pPr>
                        <w:jc w:val="both"/>
                      </w:pPr>
                    </w:p>
                    <w:p w14:paraId="1F47DDFB" w14:textId="77777777" w:rsidR="00F84127" w:rsidRPr="00600CE0" w:rsidRDefault="00F84127" w:rsidP="00CC0CE7">
                      <w:pPr>
                        <w:jc w:val="both"/>
                      </w:pPr>
                    </w:p>
                    <w:p w14:paraId="231B99F6" w14:textId="77777777" w:rsidR="00F84127" w:rsidRPr="00600CE0" w:rsidRDefault="00F84127" w:rsidP="00CC0CE7">
                      <w:pPr>
                        <w:jc w:val="both"/>
                      </w:pPr>
                    </w:p>
                    <w:p w14:paraId="74EE47EF" w14:textId="77777777" w:rsidR="00F84127" w:rsidRPr="00600CE0" w:rsidRDefault="00F84127" w:rsidP="00CC0CE7">
                      <w:pPr>
                        <w:jc w:val="both"/>
                      </w:pPr>
                    </w:p>
                    <w:p w14:paraId="744A864B" w14:textId="77777777" w:rsidR="00F84127" w:rsidRPr="00600CE0" w:rsidRDefault="00F84127" w:rsidP="00CC0CE7">
                      <w:pPr>
                        <w:jc w:val="both"/>
                      </w:pPr>
                    </w:p>
                    <w:p w14:paraId="6A0EEFCB" w14:textId="77777777" w:rsidR="00F84127" w:rsidRPr="00600CE0" w:rsidRDefault="00F84127" w:rsidP="00CC0CE7">
                      <w:pPr>
                        <w:jc w:val="both"/>
                      </w:pPr>
                    </w:p>
                    <w:p w14:paraId="5A122506" w14:textId="77777777" w:rsidR="00F84127" w:rsidRPr="00600CE0" w:rsidRDefault="00F84127" w:rsidP="00CC0CE7">
                      <w:pPr>
                        <w:jc w:val="both"/>
                      </w:pPr>
                    </w:p>
                    <w:p w14:paraId="05232EB3" w14:textId="77777777" w:rsidR="00F84127" w:rsidRPr="00600CE0" w:rsidRDefault="00F84127" w:rsidP="00CC0CE7">
                      <w:pPr>
                        <w:jc w:val="both"/>
                      </w:pPr>
                    </w:p>
                    <w:p w14:paraId="31C34280" w14:textId="77777777" w:rsidR="00F84127" w:rsidRPr="00600CE0" w:rsidRDefault="00F84127" w:rsidP="00CC0CE7">
                      <w:pPr>
                        <w:jc w:val="both"/>
                      </w:pPr>
                    </w:p>
                    <w:p w14:paraId="2ADAE831" w14:textId="77777777" w:rsidR="00F84127" w:rsidRPr="00600CE0" w:rsidRDefault="00F84127" w:rsidP="00CC0CE7">
                      <w:pPr>
                        <w:jc w:val="both"/>
                      </w:pPr>
                    </w:p>
                    <w:p w14:paraId="2B0A626A" w14:textId="77777777" w:rsidR="00F84127" w:rsidRPr="00600CE0" w:rsidRDefault="00F84127" w:rsidP="00CC0CE7">
                      <w:pPr>
                        <w:jc w:val="both"/>
                      </w:pPr>
                    </w:p>
                    <w:p w14:paraId="486E4257" w14:textId="77777777" w:rsidR="00F84127" w:rsidRPr="00600CE0" w:rsidRDefault="00F84127" w:rsidP="00CC0CE7">
                      <w:pPr>
                        <w:jc w:val="both"/>
                      </w:pPr>
                    </w:p>
                    <w:p w14:paraId="48F3E889" w14:textId="77777777" w:rsidR="00F84127" w:rsidRPr="00600CE0" w:rsidRDefault="00F84127" w:rsidP="00CC0CE7">
                      <w:pPr>
                        <w:jc w:val="both"/>
                      </w:pPr>
                    </w:p>
                    <w:p w14:paraId="502C9CF2" w14:textId="77777777" w:rsidR="00F84127" w:rsidRPr="00600CE0" w:rsidRDefault="00F84127" w:rsidP="00CC0CE7">
                      <w:pPr>
                        <w:jc w:val="both"/>
                      </w:pPr>
                    </w:p>
                    <w:p w14:paraId="5A8DCD33" w14:textId="77777777" w:rsidR="00F84127" w:rsidRPr="00600CE0" w:rsidRDefault="00F84127" w:rsidP="00CC0CE7">
                      <w:pPr>
                        <w:jc w:val="both"/>
                      </w:pPr>
                    </w:p>
                    <w:p w14:paraId="0D05FCD7" w14:textId="77777777" w:rsidR="00F84127" w:rsidRPr="00600CE0" w:rsidRDefault="00F84127" w:rsidP="00CC0CE7">
                      <w:pPr>
                        <w:jc w:val="both"/>
                      </w:pPr>
                    </w:p>
                    <w:p w14:paraId="39C17961" w14:textId="77777777" w:rsidR="00F84127" w:rsidRPr="00600CE0" w:rsidRDefault="00F84127" w:rsidP="00CC0CE7">
                      <w:pPr>
                        <w:jc w:val="both"/>
                      </w:pPr>
                    </w:p>
                    <w:p w14:paraId="4E5A5DB2" w14:textId="77777777" w:rsidR="00F84127" w:rsidRPr="00600CE0" w:rsidRDefault="00F84127" w:rsidP="00CC0CE7">
                      <w:pPr>
                        <w:jc w:val="both"/>
                      </w:pPr>
                    </w:p>
                    <w:p w14:paraId="7BC95F3C" w14:textId="77777777" w:rsidR="00F84127" w:rsidRPr="00600CE0" w:rsidRDefault="00F84127" w:rsidP="00CC0CE7">
                      <w:pPr>
                        <w:jc w:val="both"/>
                      </w:pPr>
                    </w:p>
                    <w:p w14:paraId="77577E60" w14:textId="77777777" w:rsidR="00F84127" w:rsidRPr="00600CE0" w:rsidRDefault="00F84127" w:rsidP="00CC0CE7">
                      <w:pPr>
                        <w:jc w:val="both"/>
                      </w:pPr>
                    </w:p>
                    <w:p w14:paraId="72981332" w14:textId="77777777" w:rsidR="00F84127" w:rsidRPr="00600CE0" w:rsidRDefault="00F84127" w:rsidP="00CC0CE7">
                      <w:pPr>
                        <w:jc w:val="both"/>
                      </w:pPr>
                    </w:p>
                    <w:p w14:paraId="4F255BC6" w14:textId="77777777" w:rsidR="00F84127" w:rsidRPr="00600CE0" w:rsidRDefault="00F84127" w:rsidP="00CC0CE7">
                      <w:pPr>
                        <w:jc w:val="both"/>
                      </w:pPr>
                    </w:p>
                    <w:p w14:paraId="673EA972" w14:textId="77777777" w:rsidR="00F84127" w:rsidRPr="00600CE0" w:rsidRDefault="00F84127" w:rsidP="00CC0CE7">
                      <w:pPr>
                        <w:jc w:val="both"/>
                      </w:pPr>
                    </w:p>
                    <w:p w14:paraId="69F7778B" w14:textId="77777777" w:rsidR="00F84127" w:rsidRPr="00600CE0" w:rsidRDefault="00F84127" w:rsidP="00CC0CE7">
                      <w:pPr>
                        <w:jc w:val="both"/>
                      </w:pPr>
                    </w:p>
                    <w:p w14:paraId="55B1F65F" w14:textId="77777777" w:rsidR="00F84127" w:rsidRPr="00600CE0" w:rsidRDefault="00F84127" w:rsidP="00CC0CE7">
                      <w:pPr>
                        <w:jc w:val="both"/>
                      </w:pPr>
                    </w:p>
                    <w:p w14:paraId="2745836A" w14:textId="77777777" w:rsidR="00F84127" w:rsidRPr="00600CE0" w:rsidRDefault="00F84127" w:rsidP="00CC0CE7">
                      <w:pPr>
                        <w:jc w:val="both"/>
                      </w:pPr>
                    </w:p>
                    <w:p w14:paraId="30CF3860" w14:textId="77777777" w:rsidR="00F84127" w:rsidRPr="00600CE0" w:rsidRDefault="00F84127" w:rsidP="00CC0CE7">
                      <w:pPr>
                        <w:jc w:val="both"/>
                      </w:pPr>
                    </w:p>
                    <w:p w14:paraId="18B27D90" w14:textId="77777777" w:rsidR="00F84127" w:rsidRPr="00600CE0" w:rsidRDefault="00F84127" w:rsidP="00CC0CE7">
                      <w:pPr>
                        <w:jc w:val="both"/>
                      </w:pPr>
                    </w:p>
                    <w:p w14:paraId="1287CA1E" w14:textId="77777777" w:rsidR="00F84127" w:rsidRPr="00600CE0" w:rsidRDefault="00F84127" w:rsidP="00CC0CE7">
                      <w:pPr>
                        <w:jc w:val="both"/>
                      </w:pPr>
                    </w:p>
                    <w:p w14:paraId="7E619B57" w14:textId="77777777" w:rsidR="00F84127" w:rsidRPr="00600CE0" w:rsidRDefault="00F84127" w:rsidP="00CC0CE7">
                      <w:pPr>
                        <w:jc w:val="both"/>
                      </w:pPr>
                    </w:p>
                    <w:p w14:paraId="01914C86" w14:textId="77777777" w:rsidR="00F84127" w:rsidRPr="00600CE0" w:rsidRDefault="00F84127" w:rsidP="00CC0CE7">
                      <w:pPr>
                        <w:jc w:val="both"/>
                      </w:pPr>
                    </w:p>
                    <w:p w14:paraId="3E316428" w14:textId="77777777" w:rsidR="00F84127" w:rsidRPr="00600CE0" w:rsidRDefault="00F84127" w:rsidP="00CC0CE7">
                      <w:pPr>
                        <w:jc w:val="both"/>
                      </w:pPr>
                    </w:p>
                    <w:p w14:paraId="07DC2435" w14:textId="77777777" w:rsidR="00F84127" w:rsidRPr="00600CE0" w:rsidRDefault="00F84127" w:rsidP="00CC0CE7">
                      <w:pPr>
                        <w:jc w:val="both"/>
                      </w:pPr>
                    </w:p>
                    <w:p w14:paraId="2365C3BF" w14:textId="77777777" w:rsidR="00F84127" w:rsidRPr="00600CE0" w:rsidRDefault="00F84127" w:rsidP="00CC0CE7">
                      <w:pPr>
                        <w:jc w:val="both"/>
                      </w:pPr>
                    </w:p>
                    <w:p w14:paraId="12133C99" w14:textId="77777777" w:rsidR="00F84127" w:rsidRPr="00600CE0" w:rsidRDefault="00F84127"/>
                  </w:txbxContent>
                </v:textbox>
              </v:shape>
            </w:pict>
          </mc:Fallback>
        </mc:AlternateContent>
      </w:r>
      <w:r w:rsidR="00CC0CE7" w:rsidRPr="004128D7">
        <w:rPr>
          <w:b/>
          <w:sz w:val="32"/>
          <w:szCs w:val="32"/>
          <w:rPrChange w:id="110" w:author="Nguyen Van Chau" w:date="2020-07-29T14:59:00Z">
            <w:rPr>
              <w:b/>
            </w:rPr>
          </w:rPrChange>
        </w:rPr>
        <w:t xml:space="preserve">LỜI CẢM </w:t>
      </w:r>
      <w:r w:rsidR="00CC0CE7" w:rsidRPr="004128D7">
        <w:rPr>
          <w:b/>
          <w:sz w:val="32"/>
          <w:szCs w:val="32"/>
          <w:rPrChange w:id="111" w:author="Nguyen Van Chau" w:date="2020-07-29T14:59:00Z">
            <w:rPr>
              <w:b/>
              <w:highlight w:val="yellow"/>
            </w:rPr>
          </w:rPrChange>
        </w:rPr>
        <w:t>ƠN</w:t>
      </w:r>
      <w:del w:id="112" w:author="Nguyen Van Chau" w:date="2020-07-29T14:59:00Z">
        <w:r w:rsidR="000031E0" w:rsidRPr="004128D7" w:rsidDel="004128D7">
          <w:rPr>
            <w:b/>
            <w:sz w:val="32"/>
            <w:szCs w:val="32"/>
            <w:rPrChange w:id="113" w:author="Nguyen Van Chau" w:date="2020-07-29T14:59:00Z">
              <w:rPr>
                <w:b/>
                <w:highlight w:val="yellow"/>
              </w:rPr>
            </w:rPrChange>
          </w:rPr>
          <w:delText xml:space="preserve"> size16</w:delText>
        </w:r>
      </w:del>
    </w:p>
    <w:p w14:paraId="6CEC6FEC" w14:textId="392D41C9" w:rsidR="00A57105" w:rsidRPr="008E518B" w:rsidRDefault="00A57105" w:rsidP="0050482A">
      <w:pPr>
        <w:rPr>
          <w:b/>
        </w:rPr>
      </w:pPr>
    </w:p>
    <w:p w14:paraId="458EAD91" w14:textId="5FC52185" w:rsidR="000A4AB6" w:rsidRPr="008E518B" w:rsidRDefault="000A4AB6" w:rsidP="0050482A">
      <w:pPr>
        <w:rPr>
          <w:b/>
        </w:rPr>
      </w:pPr>
    </w:p>
    <w:p w14:paraId="0DA55ED5" w14:textId="77777777" w:rsidR="00B505B9" w:rsidRDefault="00B505B9" w:rsidP="008E518B">
      <w:pPr>
        <w:jc w:val="center"/>
      </w:pPr>
    </w:p>
    <w:p w14:paraId="1C33CBFA" w14:textId="77777777" w:rsidR="00B505B9" w:rsidRDefault="00B505B9" w:rsidP="008E518B">
      <w:pPr>
        <w:jc w:val="center"/>
      </w:pPr>
    </w:p>
    <w:p w14:paraId="0A24EAF3" w14:textId="77777777" w:rsidR="00B505B9" w:rsidRDefault="00B505B9" w:rsidP="008E518B">
      <w:pPr>
        <w:jc w:val="center"/>
      </w:pPr>
    </w:p>
    <w:p w14:paraId="45561770" w14:textId="77777777" w:rsidR="00B505B9" w:rsidRDefault="00B505B9" w:rsidP="008E518B">
      <w:pPr>
        <w:jc w:val="center"/>
      </w:pPr>
    </w:p>
    <w:p w14:paraId="12CDEF25" w14:textId="77777777" w:rsidR="00B505B9" w:rsidRDefault="00B505B9" w:rsidP="008E518B">
      <w:pPr>
        <w:jc w:val="center"/>
      </w:pPr>
    </w:p>
    <w:p w14:paraId="015C0E8D" w14:textId="77777777" w:rsidR="00B505B9" w:rsidRDefault="00B505B9" w:rsidP="008E518B">
      <w:pPr>
        <w:jc w:val="center"/>
      </w:pPr>
    </w:p>
    <w:p w14:paraId="43A6DBDD" w14:textId="77777777" w:rsidR="00B505B9" w:rsidRDefault="00B505B9" w:rsidP="008E518B">
      <w:pPr>
        <w:jc w:val="center"/>
      </w:pPr>
    </w:p>
    <w:p w14:paraId="734D804E" w14:textId="77777777" w:rsidR="00B505B9" w:rsidRDefault="00B505B9" w:rsidP="008E518B">
      <w:pPr>
        <w:jc w:val="center"/>
      </w:pPr>
    </w:p>
    <w:p w14:paraId="7F401F87" w14:textId="77777777" w:rsidR="00B505B9" w:rsidRDefault="00B505B9" w:rsidP="008E518B">
      <w:pPr>
        <w:jc w:val="center"/>
      </w:pPr>
    </w:p>
    <w:p w14:paraId="5A066D29" w14:textId="77777777" w:rsidR="00B505B9" w:rsidRDefault="00B505B9" w:rsidP="008E518B">
      <w:pPr>
        <w:jc w:val="center"/>
      </w:pPr>
    </w:p>
    <w:p w14:paraId="4396A61F" w14:textId="77777777" w:rsidR="00B505B9" w:rsidRDefault="00B505B9" w:rsidP="008E518B">
      <w:pPr>
        <w:jc w:val="center"/>
      </w:pPr>
    </w:p>
    <w:p w14:paraId="056FC024" w14:textId="77777777" w:rsidR="00B505B9" w:rsidRDefault="00B505B9" w:rsidP="008E518B">
      <w:pPr>
        <w:jc w:val="center"/>
      </w:pPr>
    </w:p>
    <w:p w14:paraId="2B2AE67E" w14:textId="77777777" w:rsidR="00B505B9" w:rsidRDefault="00B505B9" w:rsidP="008E518B">
      <w:pPr>
        <w:jc w:val="center"/>
      </w:pPr>
    </w:p>
    <w:p w14:paraId="27D93934" w14:textId="77777777" w:rsidR="00B505B9" w:rsidRDefault="00B505B9" w:rsidP="008E518B">
      <w:pPr>
        <w:jc w:val="center"/>
      </w:pPr>
    </w:p>
    <w:p w14:paraId="53745A07" w14:textId="77777777" w:rsidR="00B505B9" w:rsidRDefault="00B505B9" w:rsidP="008E518B">
      <w:pPr>
        <w:jc w:val="center"/>
      </w:pPr>
    </w:p>
    <w:p w14:paraId="31AEAC17" w14:textId="77777777" w:rsidR="00B505B9" w:rsidRDefault="00B505B9" w:rsidP="008E518B">
      <w:pPr>
        <w:jc w:val="center"/>
      </w:pPr>
    </w:p>
    <w:p w14:paraId="150CB743" w14:textId="77777777" w:rsidR="00B505B9" w:rsidRDefault="00B505B9" w:rsidP="008E518B">
      <w:pPr>
        <w:jc w:val="center"/>
      </w:pPr>
    </w:p>
    <w:p w14:paraId="23DF5511" w14:textId="77777777" w:rsidR="00B505B9" w:rsidRDefault="00B505B9" w:rsidP="008E518B">
      <w:pPr>
        <w:jc w:val="center"/>
      </w:pPr>
    </w:p>
    <w:p w14:paraId="49CF2AD7" w14:textId="77777777" w:rsidR="00B505B9" w:rsidRDefault="00B505B9" w:rsidP="008E518B">
      <w:pPr>
        <w:jc w:val="center"/>
      </w:pPr>
    </w:p>
    <w:p w14:paraId="2BAB66C1" w14:textId="77777777" w:rsidR="00B505B9" w:rsidRDefault="00B505B9" w:rsidP="008E518B">
      <w:pPr>
        <w:jc w:val="center"/>
      </w:pPr>
    </w:p>
    <w:p w14:paraId="6991BC1F" w14:textId="77777777" w:rsidR="00B505B9" w:rsidRDefault="00B505B9" w:rsidP="008E518B">
      <w:pPr>
        <w:jc w:val="center"/>
      </w:pPr>
    </w:p>
    <w:p w14:paraId="16EAF271" w14:textId="77777777" w:rsidR="00B505B9" w:rsidRDefault="00B505B9" w:rsidP="008E518B">
      <w:pPr>
        <w:jc w:val="center"/>
      </w:pPr>
    </w:p>
    <w:p w14:paraId="4E639238" w14:textId="77777777" w:rsidR="00B505B9" w:rsidRDefault="00B505B9" w:rsidP="008E518B">
      <w:pPr>
        <w:jc w:val="center"/>
      </w:pPr>
    </w:p>
    <w:p w14:paraId="5CED5EE2" w14:textId="77777777" w:rsidR="00B505B9" w:rsidRDefault="00B505B9" w:rsidP="008E518B">
      <w:pPr>
        <w:jc w:val="center"/>
      </w:pPr>
    </w:p>
    <w:p w14:paraId="195DFD90" w14:textId="77777777" w:rsidR="00B505B9" w:rsidRDefault="00B505B9" w:rsidP="008E518B">
      <w:pPr>
        <w:jc w:val="center"/>
      </w:pPr>
    </w:p>
    <w:p w14:paraId="45D541A6" w14:textId="77777777" w:rsidR="00B505B9" w:rsidRDefault="00B505B9" w:rsidP="008E518B">
      <w:pPr>
        <w:jc w:val="center"/>
      </w:pPr>
    </w:p>
    <w:p w14:paraId="214449F5" w14:textId="77777777" w:rsidR="00B505B9" w:rsidRDefault="00B505B9" w:rsidP="008E518B">
      <w:pPr>
        <w:jc w:val="center"/>
      </w:pPr>
    </w:p>
    <w:p w14:paraId="53D60EE0" w14:textId="77777777" w:rsidR="00B505B9" w:rsidRDefault="00B505B9" w:rsidP="008E518B">
      <w:pPr>
        <w:jc w:val="center"/>
      </w:pPr>
    </w:p>
    <w:p w14:paraId="56057D2B" w14:textId="77777777" w:rsidR="00B505B9" w:rsidRDefault="00B505B9" w:rsidP="008E518B">
      <w:pPr>
        <w:jc w:val="center"/>
      </w:pPr>
    </w:p>
    <w:p w14:paraId="2B9FB3A3" w14:textId="77777777" w:rsidR="00B505B9" w:rsidRDefault="00B505B9" w:rsidP="008E518B">
      <w:pPr>
        <w:jc w:val="center"/>
      </w:pPr>
    </w:p>
    <w:p w14:paraId="28BB45F7" w14:textId="77777777" w:rsidR="00B505B9" w:rsidRDefault="00B505B9" w:rsidP="008E518B">
      <w:pPr>
        <w:jc w:val="center"/>
      </w:pPr>
    </w:p>
    <w:p w14:paraId="3377CEBA" w14:textId="77777777" w:rsidR="00B505B9" w:rsidRDefault="00B505B9" w:rsidP="008E518B">
      <w:pPr>
        <w:jc w:val="center"/>
      </w:pPr>
    </w:p>
    <w:p w14:paraId="16427FAD" w14:textId="77777777" w:rsidR="00B505B9" w:rsidRDefault="00B505B9" w:rsidP="008E518B">
      <w:pPr>
        <w:jc w:val="center"/>
      </w:pPr>
    </w:p>
    <w:p w14:paraId="1028DBFA" w14:textId="77777777" w:rsidR="00B505B9" w:rsidRPr="00091DF1" w:rsidDel="004128D7" w:rsidRDefault="000A4AB6" w:rsidP="00B505B9">
      <w:pPr>
        <w:jc w:val="center"/>
        <w:rPr>
          <w:del w:id="114" w:author="Nguyen Van Chau" w:date="2020-07-29T15:00:00Z"/>
          <w:sz w:val="24"/>
          <w:szCs w:val="24"/>
        </w:rPr>
      </w:pPr>
      <w:del w:id="115" w:author="Nguyen Van Chau" w:date="2020-07-29T15:00:00Z">
        <w:r w:rsidRPr="008E518B" w:rsidDel="004128D7">
          <w:br w:type="page"/>
        </w:r>
      </w:del>
    </w:p>
    <w:p w14:paraId="01F4F159" w14:textId="77777777" w:rsidR="00425921" w:rsidRDefault="00425921">
      <w:pPr>
        <w:jc w:val="center"/>
        <w:rPr>
          <w:b/>
          <w:sz w:val="32"/>
          <w:szCs w:val="32"/>
        </w:rPr>
      </w:pPr>
    </w:p>
    <w:p w14:paraId="1D550CE4" w14:textId="77777777" w:rsidR="000031E0" w:rsidRDefault="000031E0" w:rsidP="00B505B9">
      <w:pPr>
        <w:jc w:val="center"/>
        <w:rPr>
          <w:b/>
        </w:rPr>
      </w:pPr>
    </w:p>
    <w:p w14:paraId="62DC4338" w14:textId="77777777" w:rsidR="000031E0" w:rsidRDefault="000031E0" w:rsidP="00B505B9">
      <w:pPr>
        <w:jc w:val="center"/>
        <w:rPr>
          <w:b/>
        </w:rPr>
      </w:pPr>
    </w:p>
    <w:p w14:paraId="1FA76A2F" w14:textId="77777777" w:rsidR="00427E84" w:rsidRDefault="00427E84" w:rsidP="00B505B9">
      <w:pPr>
        <w:jc w:val="center"/>
        <w:rPr>
          <w:ins w:id="116" w:author="Nguyen Van Chau" w:date="2020-07-29T15:09:00Z"/>
          <w:b/>
          <w:sz w:val="32"/>
        </w:rPr>
      </w:pPr>
    </w:p>
    <w:p w14:paraId="0A8BCE48" w14:textId="1A6E9719" w:rsidR="00B505B9" w:rsidRPr="004128D7" w:rsidRDefault="00B505B9" w:rsidP="00B505B9">
      <w:pPr>
        <w:jc w:val="center"/>
        <w:rPr>
          <w:b/>
          <w:sz w:val="32"/>
          <w:rPrChange w:id="117" w:author="Nguyen Van Chau" w:date="2020-07-29T15:00:00Z">
            <w:rPr>
              <w:b/>
            </w:rPr>
          </w:rPrChange>
        </w:rPr>
      </w:pPr>
      <w:r w:rsidRPr="004128D7">
        <w:rPr>
          <w:b/>
          <w:sz w:val="32"/>
          <w:rPrChange w:id="118" w:author="Nguyen Van Chau" w:date="2020-07-29T15:00:00Z">
            <w:rPr>
              <w:b/>
            </w:rPr>
          </w:rPrChange>
        </w:rPr>
        <w:t xml:space="preserve">NHẬN XÉT </w:t>
      </w:r>
    </w:p>
    <w:p w14:paraId="30754612" w14:textId="77777777" w:rsidR="00B505B9" w:rsidRPr="004128D7" w:rsidRDefault="00B505B9" w:rsidP="00B505B9">
      <w:pPr>
        <w:jc w:val="center"/>
        <w:rPr>
          <w:b/>
          <w:sz w:val="32"/>
          <w:rPrChange w:id="119" w:author="Nguyen Van Chau" w:date="2020-07-29T15:00:00Z">
            <w:rPr>
              <w:b/>
            </w:rPr>
          </w:rPrChange>
        </w:rPr>
      </w:pPr>
      <w:r w:rsidRPr="004128D7">
        <w:rPr>
          <w:b/>
          <w:sz w:val="32"/>
          <w:rPrChange w:id="120" w:author="Nguyen Van Chau" w:date="2020-07-29T15:00:00Z">
            <w:rPr>
              <w:b/>
            </w:rPr>
          </w:rPrChange>
        </w:rPr>
        <w:t xml:space="preserve">CỦA </w:t>
      </w:r>
      <w:r w:rsidR="00601BCE" w:rsidRPr="004128D7">
        <w:rPr>
          <w:b/>
          <w:sz w:val="32"/>
          <w:rPrChange w:id="121" w:author="Nguyen Van Chau" w:date="2020-07-29T15:00:00Z">
            <w:rPr>
              <w:b/>
            </w:rPr>
          </w:rPrChange>
        </w:rPr>
        <w:t>GIẢNG</w:t>
      </w:r>
      <w:r w:rsidRPr="004128D7">
        <w:rPr>
          <w:b/>
          <w:sz w:val="32"/>
          <w:rPrChange w:id="122" w:author="Nguyen Van Chau" w:date="2020-07-29T15:00:00Z">
            <w:rPr>
              <w:b/>
            </w:rPr>
          </w:rPrChange>
        </w:rPr>
        <w:t xml:space="preserve"> VIÊN HƯỚNG DẪN</w:t>
      </w:r>
    </w:p>
    <w:p w14:paraId="1E0DF6EF" w14:textId="77777777" w:rsidR="00B505B9" w:rsidRDefault="00B505B9" w:rsidP="008E518B">
      <w:pPr>
        <w:jc w:val="center"/>
      </w:pPr>
    </w:p>
    <w:p w14:paraId="18C6F2DD" w14:textId="49F3D948" w:rsidR="00B505B9" w:rsidRDefault="00B505B9" w:rsidP="000031E0">
      <w:pPr>
        <w:spacing w:line="480" w:lineRule="auto"/>
        <w:jc w:val="both"/>
        <w:rPr>
          <w:ins w:id="123" w:author="Nguyen Van Chau" w:date="2020-07-29T15:00:00Z"/>
        </w:rPr>
      </w:pPr>
      <w:r>
        <w:t>.................................................................................................................................................................................................................................................................................................................................................................................................................................................................................................................................................................................................................................................................................................................................................................</w:t>
      </w:r>
      <w:r w:rsidRPr="00B505B9">
        <w:t>.......................................................</w:t>
      </w:r>
    </w:p>
    <w:p w14:paraId="2AE36C1C" w14:textId="77777777" w:rsidR="00112160" w:rsidRDefault="00112160" w:rsidP="000031E0">
      <w:pPr>
        <w:spacing w:line="480" w:lineRule="auto"/>
        <w:jc w:val="both"/>
      </w:pPr>
    </w:p>
    <w:p w14:paraId="1BB0E299" w14:textId="17991935" w:rsidR="00B505B9" w:rsidRPr="00600CE0" w:rsidRDefault="00B505B9" w:rsidP="00B505B9">
      <w:pPr>
        <w:spacing w:line="312" w:lineRule="auto"/>
      </w:pPr>
      <w:r>
        <w:tab/>
      </w:r>
      <w:r>
        <w:tab/>
      </w:r>
      <w:r>
        <w:tab/>
      </w:r>
      <w:r>
        <w:tab/>
      </w:r>
      <w:r>
        <w:tab/>
      </w:r>
      <w:r>
        <w:tab/>
      </w:r>
      <w:r w:rsidR="00EC27FE">
        <w:t xml:space="preserve">Đà Nẵng, ngày </w:t>
      </w:r>
      <w:proofErr w:type="gramStart"/>
      <w:r w:rsidR="00EC27FE">
        <w:t>…..</w:t>
      </w:r>
      <w:proofErr w:type="gramEnd"/>
      <w:r w:rsidRPr="008A0D19">
        <w:t xml:space="preserve"> t</w:t>
      </w:r>
      <w:r w:rsidR="00502403">
        <w:t xml:space="preserve">háng </w:t>
      </w:r>
      <w:proofErr w:type="gramStart"/>
      <w:r w:rsidR="00502403">
        <w:t>…</w:t>
      </w:r>
      <w:r w:rsidR="00EC27FE">
        <w:t>..</w:t>
      </w:r>
      <w:proofErr w:type="gramEnd"/>
      <w:r w:rsidRPr="008A0D19">
        <w:t xml:space="preserve"> năm 20</w:t>
      </w:r>
      <w:r w:rsidR="00405C13">
        <w:t>20</w:t>
      </w:r>
    </w:p>
    <w:p w14:paraId="6BF1D01C" w14:textId="2A71D00A" w:rsidR="00B505B9" w:rsidRPr="00600CE0" w:rsidRDefault="00B505B9" w:rsidP="00B505B9">
      <w:pPr>
        <w:spacing w:line="312" w:lineRule="auto"/>
      </w:pPr>
      <w:r w:rsidRPr="00600CE0">
        <w:t xml:space="preserve"> </w:t>
      </w:r>
      <w:r>
        <w:tab/>
      </w:r>
      <w:r>
        <w:tab/>
      </w:r>
      <w:r>
        <w:tab/>
      </w:r>
      <w:r>
        <w:tab/>
      </w:r>
      <w:r>
        <w:tab/>
      </w:r>
      <w:r>
        <w:tab/>
      </w:r>
      <w:r>
        <w:tab/>
        <w:t xml:space="preserve">Giảng </w:t>
      </w:r>
      <w:r w:rsidR="000031E0">
        <w:t>v</w:t>
      </w:r>
      <w:r>
        <w:t xml:space="preserve">iên </w:t>
      </w:r>
      <w:r w:rsidR="000031E0">
        <w:t>h</w:t>
      </w:r>
      <w:r>
        <w:t xml:space="preserve">ướng </w:t>
      </w:r>
      <w:r w:rsidR="000031E0">
        <w:t>d</w:t>
      </w:r>
      <w:r>
        <w:t>ẫn</w:t>
      </w:r>
    </w:p>
    <w:p w14:paraId="36C9BBC8" w14:textId="77777777" w:rsidR="00B505B9" w:rsidRDefault="00B505B9" w:rsidP="00B505B9">
      <w:pPr>
        <w:spacing w:line="312" w:lineRule="auto"/>
      </w:pPr>
    </w:p>
    <w:p w14:paraId="7435BA00" w14:textId="77777777" w:rsidR="00B505B9" w:rsidRPr="00600CE0" w:rsidRDefault="00B505B9" w:rsidP="00B505B9">
      <w:pPr>
        <w:spacing w:line="312" w:lineRule="auto"/>
      </w:pPr>
    </w:p>
    <w:p w14:paraId="4C2D83BE" w14:textId="77777777" w:rsidR="00B505B9" w:rsidRPr="00600CE0" w:rsidRDefault="00B505B9" w:rsidP="00B505B9">
      <w:pPr>
        <w:spacing w:line="312" w:lineRule="auto"/>
      </w:pPr>
    </w:p>
    <w:p w14:paraId="0923DFAD" w14:textId="77777777" w:rsidR="00B505B9" w:rsidRPr="00600CE0" w:rsidRDefault="00B505B9" w:rsidP="00B505B9">
      <w:pPr>
        <w:spacing w:line="312" w:lineRule="auto"/>
      </w:pPr>
    </w:p>
    <w:p w14:paraId="4048A68C" w14:textId="1610CB54" w:rsidR="00B505B9" w:rsidRPr="00744235" w:rsidRDefault="00B505B9" w:rsidP="00B505B9">
      <w:pPr>
        <w:spacing w:line="312" w:lineRule="auto"/>
        <w:rPr>
          <w:b/>
        </w:rPr>
      </w:pPr>
      <w:r>
        <w:tab/>
      </w:r>
      <w:r>
        <w:tab/>
      </w:r>
      <w:r>
        <w:tab/>
      </w:r>
      <w:r>
        <w:tab/>
      </w:r>
      <w:r>
        <w:tab/>
      </w:r>
      <w:r>
        <w:tab/>
        <w:t xml:space="preserve">    </w:t>
      </w:r>
      <w:r w:rsidR="009F70B9">
        <w:t xml:space="preserve">    </w:t>
      </w:r>
      <w:r w:rsidR="00421D7B">
        <w:t xml:space="preserve">  </w:t>
      </w:r>
      <w:del w:id="124" w:author="Nguyen Van Chau" w:date="2020-07-29T15:29:00Z">
        <w:r w:rsidR="00421D7B" w:rsidDel="008D4FC3">
          <w:delText xml:space="preserve">   </w:delText>
        </w:r>
      </w:del>
      <w:r w:rsidR="00421D7B">
        <w:t xml:space="preserve"> </w:t>
      </w:r>
      <w:r w:rsidR="003A57A3" w:rsidRPr="00744235">
        <w:rPr>
          <w:b/>
        </w:rPr>
        <w:t xml:space="preserve"> </w:t>
      </w:r>
      <w:r w:rsidR="00421D7B" w:rsidRPr="00744235">
        <w:rPr>
          <w:b/>
        </w:rPr>
        <w:t>T</w:t>
      </w:r>
      <w:r w:rsidR="000031E0">
        <w:rPr>
          <w:b/>
        </w:rPr>
        <w:t>S</w:t>
      </w:r>
      <w:r w:rsidR="00421D7B" w:rsidRPr="00744235">
        <w:rPr>
          <w:b/>
        </w:rPr>
        <w:t>. Lê Thị Thu Nga</w:t>
      </w:r>
    </w:p>
    <w:p w14:paraId="3E2A1343" w14:textId="77777777" w:rsidR="00B505B9" w:rsidRDefault="00B505B9" w:rsidP="00B505B9">
      <w:pPr>
        <w:jc w:val="both"/>
      </w:pPr>
    </w:p>
    <w:p w14:paraId="6F31D956" w14:textId="77777777" w:rsidR="00B505B9" w:rsidRDefault="00B505B9" w:rsidP="008E518B">
      <w:pPr>
        <w:jc w:val="center"/>
      </w:pPr>
    </w:p>
    <w:p w14:paraId="666BBCF0" w14:textId="77777777" w:rsidR="00B505B9" w:rsidRDefault="00B505B9" w:rsidP="008E518B">
      <w:pPr>
        <w:jc w:val="center"/>
      </w:pPr>
    </w:p>
    <w:p w14:paraId="4E3C3767" w14:textId="77777777" w:rsidR="00B505B9" w:rsidRDefault="00B505B9" w:rsidP="008E518B">
      <w:pPr>
        <w:jc w:val="center"/>
      </w:pPr>
    </w:p>
    <w:p w14:paraId="772639B0" w14:textId="77777777" w:rsidR="00B505B9" w:rsidRDefault="00B505B9" w:rsidP="008E518B">
      <w:pPr>
        <w:jc w:val="center"/>
      </w:pPr>
    </w:p>
    <w:p w14:paraId="18A0D42C" w14:textId="70C3A0DE" w:rsidR="00B505B9" w:rsidRDefault="00B505B9" w:rsidP="008E518B">
      <w:pPr>
        <w:jc w:val="center"/>
      </w:pPr>
    </w:p>
    <w:p w14:paraId="6CF86171" w14:textId="77777777" w:rsidR="00B505B9" w:rsidRDefault="00B505B9" w:rsidP="008E518B">
      <w:pPr>
        <w:jc w:val="center"/>
      </w:pPr>
    </w:p>
    <w:p w14:paraId="0FBF1481" w14:textId="77777777" w:rsidR="00B505B9" w:rsidRDefault="00B505B9" w:rsidP="008E518B">
      <w:pPr>
        <w:jc w:val="center"/>
      </w:pPr>
    </w:p>
    <w:p w14:paraId="1526638E" w14:textId="77777777" w:rsidR="00285609" w:rsidRDefault="00285609" w:rsidP="008E518B">
      <w:pPr>
        <w:jc w:val="center"/>
        <w:rPr>
          <w:b/>
        </w:rPr>
      </w:pPr>
    </w:p>
    <w:p w14:paraId="3082546F" w14:textId="4A408166" w:rsidR="008E518B" w:rsidRDefault="008E518B" w:rsidP="007827D3"/>
    <w:p w14:paraId="4719674A" w14:textId="77777777" w:rsidR="000031E0" w:rsidRDefault="000031E0">
      <w:pPr>
        <w:rPr>
          <w:b/>
          <w:noProof/>
        </w:rPr>
      </w:pPr>
      <w:r>
        <w:br w:type="page"/>
      </w:r>
    </w:p>
    <w:p w14:paraId="349C5115" w14:textId="77777777" w:rsidR="000031E0" w:rsidRDefault="000031E0" w:rsidP="0066334D">
      <w:pPr>
        <w:pStyle w:val="Mucluc1"/>
      </w:pPr>
    </w:p>
    <w:p w14:paraId="12EDE950" w14:textId="10CA9742" w:rsidR="008E518B" w:rsidRPr="00DB05C9" w:rsidDel="004128D7" w:rsidRDefault="008E518B" w:rsidP="0066334D">
      <w:pPr>
        <w:pStyle w:val="Mucluc1"/>
        <w:rPr>
          <w:del w:id="125" w:author="Nguyen Van Chau" w:date="2020-07-29T15:00:00Z"/>
        </w:rPr>
      </w:pPr>
      <w:r w:rsidRPr="0082515E">
        <w:t>MỤC LỤC</w:t>
      </w:r>
    </w:p>
    <w:p w14:paraId="4C1C6460" w14:textId="77777777" w:rsidR="008E518B" w:rsidRDefault="008E518B" w:rsidP="0066334D">
      <w:pPr>
        <w:pStyle w:val="Mucluc1"/>
      </w:pPr>
    </w:p>
    <w:p w14:paraId="70997F77" w14:textId="77777777" w:rsidR="00BE56E3" w:rsidRDefault="00BE56E3" w:rsidP="0066334D">
      <w:pPr>
        <w:pStyle w:val="Mucluc1"/>
        <w:rPr>
          <w:ins w:id="126" w:author="Nguyen Van Chau" w:date="2020-07-29T15:14:00Z"/>
        </w:rPr>
      </w:pPr>
    </w:p>
    <w:p w14:paraId="2FE726F3" w14:textId="3281B651" w:rsidR="00A13F2D" w:rsidRDefault="008E518B">
      <w:pPr>
        <w:pStyle w:val="Mucluc1"/>
        <w:rPr>
          <w:rFonts w:asciiTheme="minorHAnsi" w:eastAsiaTheme="minorEastAsia" w:hAnsiTheme="minorHAnsi" w:cstheme="minorBidi"/>
          <w:b w:val="0"/>
          <w:sz w:val="22"/>
          <w:szCs w:val="22"/>
        </w:rPr>
      </w:pPr>
      <w:r w:rsidRPr="00D27007">
        <w:rPr>
          <w:sz w:val="24"/>
          <w:szCs w:val="24"/>
        </w:rPr>
        <w:fldChar w:fldCharType="begin"/>
      </w:r>
      <w:r w:rsidRPr="00D27007">
        <w:rPr>
          <w:sz w:val="24"/>
          <w:szCs w:val="24"/>
        </w:rPr>
        <w:instrText xml:space="preserve"> TOC \o "1-3" \h \z \u </w:instrText>
      </w:r>
      <w:r w:rsidRPr="00D27007">
        <w:rPr>
          <w:sz w:val="24"/>
          <w:szCs w:val="24"/>
        </w:rPr>
        <w:fldChar w:fldCharType="separate"/>
      </w:r>
      <w:hyperlink w:anchor="_Toc47383798" w:history="1">
        <w:r w:rsidR="00A13F2D" w:rsidRPr="0038237B">
          <w:rPr>
            <w:rStyle w:val="Siuktni"/>
          </w:rPr>
          <w:t>MỞ ĐẦU</w:t>
        </w:r>
        <w:r w:rsidR="00A13F2D">
          <w:rPr>
            <w:webHidden/>
          </w:rPr>
          <w:tab/>
        </w:r>
        <w:r w:rsidR="00A13F2D">
          <w:rPr>
            <w:webHidden/>
          </w:rPr>
          <w:fldChar w:fldCharType="begin"/>
        </w:r>
        <w:r w:rsidR="00A13F2D">
          <w:rPr>
            <w:webHidden/>
          </w:rPr>
          <w:instrText xml:space="preserve"> PAGEREF _Toc47383798 \h </w:instrText>
        </w:r>
        <w:r w:rsidR="00A13F2D">
          <w:rPr>
            <w:webHidden/>
          </w:rPr>
        </w:r>
        <w:r w:rsidR="00A13F2D">
          <w:rPr>
            <w:webHidden/>
          </w:rPr>
          <w:fldChar w:fldCharType="separate"/>
        </w:r>
        <w:r w:rsidR="00A13F2D">
          <w:rPr>
            <w:webHidden/>
          </w:rPr>
          <w:t>1</w:t>
        </w:r>
        <w:r w:rsidR="00A13F2D">
          <w:rPr>
            <w:webHidden/>
          </w:rPr>
          <w:fldChar w:fldCharType="end"/>
        </w:r>
      </w:hyperlink>
    </w:p>
    <w:p w14:paraId="51CE156A" w14:textId="2BBEE53D" w:rsidR="00A13F2D" w:rsidRDefault="00F84127">
      <w:pPr>
        <w:pStyle w:val="Mucluc2"/>
        <w:rPr>
          <w:rFonts w:asciiTheme="minorHAnsi" w:eastAsiaTheme="minorEastAsia" w:hAnsiTheme="minorHAnsi" w:cstheme="minorBidi"/>
          <w:noProof/>
        </w:rPr>
      </w:pPr>
      <w:hyperlink w:anchor="_Toc47383799" w:history="1">
        <w:r w:rsidR="00A13F2D" w:rsidRPr="0038237B">
          <w:rPr>
            <w:rStyle w:val="Siuktni"/>
            <w:noProof/>
          </w:rPr>
          <w:t>1. Giới thiệu</w:t>
        </w:r>
        <w:r w:rsidR="00A13F2D">
          <w:rPr>
            <w:noProof/>
            <w:webHidden/>
          </w:rPr>
          <w:tab/>
        </w:r>
        <w:r w:rsidR="00A13F2D">
          <w:rPr>
            <w:noProof/>
            <w:webHidden/>
          </w:rPr>
          <w:fldChar w:fldCharType="begin"/>
        </w:r>
        <w:r w:rsidR="00A13F2D">
          <w:rPr>
            <w:noProof/>
            <w:webHidden/>
          </w:rPr>
          <w:instrText xml:space="preserve"> PAGEREF _Toc47383799 \h </w:instrText>
        </w:r>
        <w:r w:rsidR="00A13F2D">
          <w:rPr>
            <w:noProof/>
            <w:webHidden/>
          </w:rPr>
        </w:r>
        <w:r w:rsidR="00A13F2D">
          <w:rPr>
            <w:noProof/>
            <w:webHidden/>
          </w:rPr>
          <w:fldChar w:fldCharType="separate"/>
        </w:r>
        <w:r w:rsidR="00A13F2D">
          <w:rPr>
            <w:noProof/>
            <w:webHidden/>
          </w:rPr>
          <w:t>1</w:t>
        </w:r>
        <w:r w:rsidR="00A13F2D">
          <w:rPr>
            <w:noProof/>
            <w:webHidden/>
          </w:rPr>
          <w:fldChar w:fldCharType="end"/>
        </w:r>
      </w:hyperlink>
    </w:p>
    <w:p w14:paraId="6A1854E1" w14:textId="78D5364F" w:rsidR="00A13F2D" w:rsidRDefault="00F84127">
      <w:pPr>
        <w:pStyle w:val="Mucluc2"/>
        <w:rPr>
          <w:rFonts w:asciiTheme="minorHAnsi" w:eastAsiaTheme="minorEastAsia" w:hAnsiTheme="minorHAnsi" w:cstheme="minorBidi"/>
          <w:noProof/>
        </w:rPr>
      </w:pPr>
      <w:hyperlink w:anchor="_Toc47383800" w:history="1">
        <w:r w:rsidR="00A13F2D" w:rsidRPr="0038237B">
          <w:rPr>
            <w:rStyle w:val="Siuktni"/>
            <w:noProof/>
          </w:rPr>
          <w:t>2. Mục tiêu đề tài và phương pháp thực hiện</w:t>
        </w:r>
        <w:r w:rsidR="00A13F2D">
          <w:rPr>
            <w:noProof/>
            <w:webHidden/>
          </w:rPr>
          <w:tab/>
        </w:r>
        <w:r w:rsidR="00A13F2D">
          <w:rPr>
            <w:noProof/>
            <w:webHidden/>
          </w:rPr>
          <w:fldChar w:fldCharType="begin"/>
        </w:r>
        <w:r w:rsidR="00A13F2D">
          <w:rPr>
            <w:noProof/>
            <w:webHidden/>
          </w:rPr>
          <w:instrText xml:space="preserve"> PAGEREF _Toc47383800 \h </w:instrText>
        </w:r>
        <w:r w:rsidR="00A13F2D">
          <w:rPr>
            <w:noProof/>
            <w:webHidden/>
          </w:rPr>
        </w:r>
        <w:r w:rsidR="00A13F2D">
          <w:rPr>
            <w:noProof/>
            <w:webHidden/>
          </w:rPr>
          <w:fldChar w:fldCharType="separate"/>
        </w:r>
        <w:r w:rsidR="00A13F2D">
          <w:rPr>
            <w:noProof/>
            <w:webHidden/>
          </w:rPr>
          <w:t>2</w:t>
        </w:r>
        <w:r w:rsidR="00A13F2D">
          <w:rPr>
            <w:noProof/>
            <w:webHidden/>
          </w:rPr>
          <w:fldChar w:fldCharType="end"/>
        </w:r>
      </w:hyperlink>
    </w:p>
    <w:p w14:paraId="427D1F9E" w14:textId="56FABC02" w:rsidR="00A13F2D" w:rsidRDefault="00F84127">
      <w:pPr>
        <w:pStyle w:val="Mucluc2"/>
        <w:rPr>
          <w:rFonts w:asciiTheme="minorHAnsi" w:eastAsiaTheme="minorEastAsia" w:hAnsiTheme="minorHAnsi" w:cstheme="minorBidi"/>
          <w:noProof/>
        </w:rPr>
      </w:pPr>
      <w:hyperlink w:anchor="_Toc47383801" w:history="1">
        <w:r w:rsidR="00A13F2D" w:rsidRPr="0038237B">
          <w:rPr>
            <w:rStyle w:val="Siuktni"/>
            <w:noProof/>
          </w:rPr>
          <w:t>3. Bố cục đề tài</w:t>
        </w:r>
        <w:r w:rsidR="00A13F2D">
          <w:rPr>
            <w:noProof/>
            <w:webHidden/>
          </w:rPr>
          <w:tab/>
        </w:r>
        <w:r w:rsidR="00A13F2D">
          <w:rPr>
            <w:noProof/>
            <w:webHidden/>
          </w:rPr>
          <w:fldChar w:fldCharType="begin"/>
        </w:r>
        <w:r w:rsidR="00A13F2D">
          <w:rPr>
            <w:noProof/>
            <w:webHidden/>
          </w:rPr>
          <w:instrText xml:space="preserve"> PAGEREF _Toc47383801 \h </w:instrText>
        </w:r>
        <w:r w:rsidR="00A13F2D">
          <w:rPr>
            <w:noProof/>
            <w:webHidden/>
          </w:rPr>
        </w:r>
        <w:r w:rsidR="00A13F2D">
          <w:rPr>
            <w:noProof/>
            <w:webHidden/>
          </w:rPr>
          <w:fldChar w:fldCharType="separate"/>
        </w:r>
        <w:r w:rsidR="00A13F2D">
          <w:rPr>
            <w:noProof/>
            <w:webHidden/>
          </w:rPr>
          <w:t>3</w:t>
        </w:r>
        <w:r w:rsidR="00A13F2D">
          <w:rPr>
            <w:noProof/>
            <w:webHidden/>
          </w:rPr>
          <w:fldChar w:fldCharType="end"/>
        </w:r>
      </w:hyperlink>
    </w:p>
    <w:p w14:paraId="5532CF1B" w14:textId="16D12BC6" w:rsidR="00A13F2D" w:rsidRDefault="00F84127">
      <w:pPr>
        <w:pStyle w:val="Mucluc1"/>
        <w:rPr>
          <w:rFonts w:asciiTheme="minorHAnsi" w:eastAsiaTheme="minorEastAsia" w:hAnsiTheme="minorHAnsi" w:cstheme="minorBidi"/>
          <w:b w:val="0"/>
          <w:sz w:val="22"/>
          <w:szCs w:val="22"/>
        </w:rPr>
      </w:pPr>
      <w:hyperlink w:anchor="_Toc47383802" w:history="1">
        <w:r w:rsidR="00A13F2D" w:rsidRPr="0038237B">
          <w:rPr>
            <w:rStyle w:val="Siuktni"/>
          </w:rPr>
          <w:t>Chương 1.</w:t>
        </w:r>
        <w:r w:rsidR="00A13F2D">
          <w:rPr>
            <w:webHidden/>
          </w:rPr>
          <w:tab/>
        </w:r>
        <w:r w:rsidR="00A13F2D">
          <w:rPr>
            <w:webHidden/>
          </w:rPr>
          <w:fldChar w:fldCharType="begin"/>
        </w:r>
        <w:r w:rsidR="00A13F2D">
          <w:rPr>
            <w:webHidden/>
          </w:rPr>
          <w:instrText xml:space="preserve"> PAGEREF _Toc47383802 \h </w:instrText>
        </w:r>
        <w:r w:rsidR="00A13F2D">
          <w:rPr>
            <w:webHidden/>
          </w:rPr>
        </w:r>
        <w:r w:rsidR="00A13F2D">
          <w:rPr>
            <w:webHidden/>
          </w:rPr>
          <w:fldChar w:fldCharType="separate"/>
        </w:r>
        <w:r w:rsidR="00A13F2D">
          <w:rPr>
            <w:webHidden/>
          </w:rPr>
          <w:t>4</w:t>
        </w:r>
        <w:r w:rsidR="00A13F2D">
          <w:rPr>
            <w:webHidden/>
          </w:rPr>
          <w:fldChar w:fldCharType="end"/>
        </w:r>
      </w:hyperlink>
    </w:p>
    <w:p w14:paraId="19402F6E" w14:textId="4C529047" w:rsidR="00A13F2D" w:rsidRDefault="00F84127">
      <w:pPr>
        <w:pStyle w:val="Mucluc1"/>
        <w:rPr>
          <w:rFonts w:asciiTheme="minorHAnsi" w:eastAsiaTheme="minorEastAsia" w:hAnsiTheme="minorHAnsi" w:cstheme="minorBidi"/>
          <w:b w:val="0"/>
          <w:sz w:val="22"/>
          <w:szCs w:val="22"/>
        </w:rPr>
      </w:pPr>
      <w:hyperlink w:anchor="_Toc47383803" w:history="1">
        <w:r w:rsidR="00A13F2D" w:rsidRPr="0038237B">
          <w:rPr>
            <w:rStyle w:val="Siuktni"/>
          </w:rPr>
          <w:t>NGHIÊN CỨU TỔNG QUAN</w:t>
        </w:r>
        <w:r w:rsidR="00A13F2D">
          <w:rPr>
            <w:webHidden/>
          </w:rPr>
          <w:tab/>
        </w:r>
        <w:r w:rsidR="00A13F2D">
          <w:rPr>
            <w:webHidden/>
          </w:rPr>
          <w:fldChar w:fldCharType="begin"/>
        </w:r>
        <w:r w:rsidR="00A13F2D">
          <w:rPr>
            <w:webHidden/>
          </w:rPr>
          <w:instrText xml:space="preserve"> PAGEREF _Toc47383803 \h </w:instrText>
        </w:r>
        <w:r w:rsidR="00A13F2D">
          <w:rPr>
            <w:webHidden/>
          </w:rPr>
        </w:r>
        <w:r w:rsidR="00A13F2D">
          <w:rPr>
            <w:webHidden/>
          </w:rPr>
          <w:fldChar w:fldCharType="separate"/>
        </w:r>
        <w:r w:rsidR="00A13F2D">
          <w:rPr>
            <w:webHidden/>
          </w:rPr>
          <w:t>4</w:t>
        </w:r>
        <w:r w:rsidR="00A13F2D">
          <w:rPr>
            <w:webHidden/>
          </w:rPr>
          <w:fldChar w:fldCharType="end"/>
        </w:r>
      </w:hyperlink>
    </w:p>
    <w:p w14:paraId="4E6842A9" w14:textId="52E430D7" w:rsidR="00A13F2D" w:rsidRDefault="00F84127">
      <w:pPr>
        <w:pStyle w:val="Mucluc2"/>
        <w:rPr>
          <w:rFonts w:asciiTheme="minorHAnsi" w:eastAsiaTheme="minorEastAsia" w:hAnsiTheme="minorHAnsi" w:cstheme="minorBidi"/>
          <w:noProof/>
        </w:rPr>
      </w:pPr>
      <w:hyperlink w:anchor="_Toc47383804" w:history="1">
        <w:r w:rsidR="00A13F2D" w:rsidRPr="0038237B">
          <w:rPr>
            <w:rStyle w:val="Siuktni"/>
            <w:noProof/>
          </w:rPr>
          <w:t>1.1.Tổng quan về nhận diện khuôn mặt</w:t>
        </w:r>
        <w:r w:rsidR="00A13F2D">
          <w:rPr>
            <w:noProof/>
            <w:webHidden/>
          </w:rPr>
          <w:tab/>
        </w:r>
        <w:r w:rsidR="00A13F2D">
          <w:rPr>
            <w:noProof/>
            <w:webHidden/>
          </w:rPr>
          <w:fldChar w:fldCharType="begin"/>
        </w:r>
        <w:r w:rsidR="00A13F2D">
          <w:rPr>
            <w:noProof/>
            <w:webHidden/>
          </w:rPr>
          <w:instrText xml:space="preserve"> PAGEREF _Toc47383804 \h </w:instrText>
        </w:r>
        <w:r w:rsidR="00A13F2D">
          <w:rPr>
            <w:noProof/>
            <w:webHidden/>
          </w:rPr>
        </w:r>
        <w:r w:rsidR="00A13F2D">
          <w:rPr>
            <w:noProof/>
            <w:webHidden/>
          </w:rPr>
          <w:fldChar w:fldCharType="separate"/>
        </w:r>
        <w:r w:rsidR="00A13F2D">
          <w:rPr>
            <w:noProof/>
            <w:webHidden/>
          </w:rPr>
          <w:t>4</w:t>
        </w:r>
        <w:r w:rsidR="00A13F2D">
          <w:rPr>
            <w:noProof/>
            <w:webHidden/>
          </w:rPr>
          <w:fldChar w:fldCharType="end"/>
        </w:r>
      </w:hyperlink>
    </w:p>
    <w:p w14:paraId="10D233F9" w14:textId="602F4262" w:rsidR="00A13F2D" w:rsidRDefault="00F84127">
      <w:pPr>
        <w:pStyle w:val="Mucluc2"/>
        <w:rPr>
          <w:rFonts w:asciiTheme="minorHAnsi" w:eastAsiaTheme="minorEastAsia" w:hAnsiTheme="minorHAnsi" w:cstheme="minorBidi"/>
          <w:noProof/>
        </w:rPr>
      </w:pPr>
      <w:hyperlink w:anchor="_Toc47383805" w:history="1">
        <w:r w:rsidR="00A13F2D" w:rsidRPr="0038237B">
          <w:rPr>
            <w:rStyle w:val="Siuktni"/>
            <w:noProof/>
          </w:rPr>
          <w:t>1.2.Các phương pháp nhận diện</w:t>
        </w:r>
        <w:r w:rsidR="00A13F2D">
          <w:rPr>
            <w:noProof/>
            <w:webHidden/>
          </w:rPr>
          <w:tab/>
        </w:r>
        <w:r w:rsidR="00A13F2D">
          <w:rPr>
            <w:noProof/>
            <w:webHidden/>
          </w:rPr>
          <w:fldChar w:fldCharType="begin"/>
        </w:r>
        <w:r w:rsidR="00A13F2D">
          <w:rPr>
            <w:noProof/>
            <w:webHidden/>
          </w:rPr>
          <w:instrText xml:space="preserve"> PAGEREF _Toc47383805 \h </w:instrText>
        </w:r>
        <w:r w:rsidR="00A13F2D">
          <w:rPr>
            <w:noProof/>
            <w:webHidden/>
          </w:rPr>
        </w:r>
        <w:r w:rsidR="00A13F2D">
          <w:rPr>
            <w:noProof/>
            <w:webHidden/>
          </w:rPr>
          <w:fldChar w:fldCharType="separate"/>
        </w:r>
        <w:r w:rsidR="00A13F2D">
          <w:rPr>
            <w:noProof/>
            <w:webHidden/>
          </w:rPr>
          <w:t>6</w:t>
        </w:r>
        <w:r w:rsidR="00A13F2D">
          <w:rPr>
            <w:noProof/>
            <w:webHidden/>
          </w:rPr>
          <w:fldChar w:fldCharType="end"/>
        </w:r>
      </w:hyperlink>
    </w:p>
    <w:p w14:paraId="6B20A47B" w14:textId="76667F22" w:rsidR="00A13F2D" w:rsidRDefault="00F84127">
      <w:pPr>
        <w:pStyle w:val="Mucluc2"/>
        <w:rPr>
          <w:rFonts w:asciiTheme="minorHAnsi" w:eastAsiaTheme="minorEastAsia" w:hAnsiTheme="minorHAnsi" w:cstheme="minorBidi"/>
          <w:noProof/>
        </w:rPr>
      </w:pPr>
      <w:hyperlink w:anchor="_Toc47383806" w:history="1">
        <w:r w:rsidR="00A13F2D" w:rsidRPr="0038237B">
          <w:rPr>
            <w:rStyle w:val="Siuktni"/>
            <w:noProof/>
          </w:rPr>
          <w:t>1.3.Ưu điểm, nhược điểm của các phương pháp</w:t>
        </w:r>
        <w:r w:rsidR="00A13F2D">
          <w:rPr>
            <w:noProof/>
            <w:webHidden/>
          </w:rPr>
          <w:tab/>
        </w:r>
        <w:r w:rsidR="00A13F2D">
          <w:rPr>
            <w:noProof/>
            <w:webHidden/>
          </w:rPr>
          <w:fldChar w:fldCharType="begin"/>
        </w:r>
        <w:r w:rsidR="00A13F2D">
          <w:rPr>
            <w:noProof/>
            <w:webHidden/>
          </w:rPr>
          <w:instrText xml:space="preserve"> PAGEREF _Toc47383806 \h </w:instrText>
        </w:r>
        <w:r w:rsidR="00A13F2D">
          <w:rPr>
            <w:noProof/>
            <w:webHidden/>
          </w:rPr>
        </w:r>
        <w:r w:rsidR="00A13F2D">
          <w:rPr>
            <w:noProof/>
            <w:webHidden/>
          </w:rPr>
          <w:fldChar w:fldCharType="separate"/>
        </w:r>
        <w:r w:rsidR="00A13F2D">
          <w:rPr>
            <w:noProof/>
            <w:webHidden/>
          </w:rPr>
          <w:t>6</w:t>
        </w:r>
        <w:r w:rsidR="00A13F2D">
          <w:rPr>
            <w:noProof/>
            <w:webHidden/>
          </w:rPr>
          <w:fldChar w:fldCharType="end"/>
        </w:r>
      </w:hyperlink>
    </w:p>
    <w:p w14:paraId="5E52F865" w14:textId="7F806E93" w:rsidR="00A13F2D" w:rsidRDefault="00F84127">
      <w:pPr>
        <w:pStyle w:val="Mucluc2"/>
        <w:rPr>
          <w:rFonts w:asciiTheme="minorHAnsi" w:eastAsiaTheme="minorEastAsia" w:hAnsiTheme="minorHAnsi" w:cstheme="minorBidi"/>
          <w:noProof/>
        </w:rPr>
      </w:pPr>
      <w:hyperlink w:anchor="_Toc47383807" w:history="1">
        <w:r w:rsidR="00A13F2D" w:rsidRPr="0038237B">
          <w:rPr>
            <w:rStyle w:val="Siuktni"/>
            <w:noProof/>
          </w:rPr>
          <w:t>1.4.Hướng tiếp cần của đề tài</w:t>
        </w:r>
        <w:r w:rsidR="00A13F2D">
          <w:rPr>
            <w:noProof/>
            <w:webHidden/>
          </w:rPr>
          <w:tab/>
        </w:r>
        <w:r w:rsidR="00A13F2D">
          <w:rPr>
            <w:noProof/>
            <w:webHidden/>
          </w:rPr>
          <w:fldChar w:fldCharType="begin"/>
        </w:r>
        <w:r w:rsidR="00A13F2D">
          <w:rPr>
            <w:noProof/>
            <w:webHidden/>
          </w:rPr>
          <w:instrText xml:space="preserve"> PAGEREF _Toc47383807 \h </w:instrText>
        </w:r>
        <w:r w:rsidR="00A13F2D">
          <w:rPr>
            <w:noProof/>
            <w:webHidden/>
          </w:rPr>
        </w:r>
        <w:r w:rsidR="00A13F2D">
          <w:rPr>
            <w:noProof/>
            <w:webHidden/>
          </w:rPr>
          <w:fldChar w:fldCharType="separate"/>
        </w:r>
        <w:r w:rsidR="00A13F2D">
          <w:rPr>
            <w:noProof/>
            <w:webHidden/>
          </w:rPr>
          <w:t>7</w:t>
        </w:r>
        <w:r w:rsidR="00A13F2D">
          <w:rPr>
            <w:noProof/>
            <w:webHidden/>
          </w:rPr>
          <w:fldChar w:fldCharType="end"/>
        </w:r>
      </w:hyperlink>
    </w:p>
    <w:p w14:paraId="30102252" w14:textId="657350ED" w:rsidR="00A13F2D" w:rsidRDefault="00F84127">
      <w:pPr>
        <w:pStyle w:val="Mucluc1"/>
        <w:rPr>
          <w:rFonts w:asciiTheme="minorHAnsi" w:eastAsiaTheme="minorEastAsia" w:hAnsiTheme="minorHAnsi" w:cstheme="minorBidi"/>
          <w:b w:val="0"/>
          <w:sz w:val="22"/>
          <w:szCs w:val="22"/>
        </w:rPr>
      </w:pPr>
      <w:hyperlink w:anchor="_Toc47383808" w:history="1">
        <w:r w:rsidR="00A13F2D" w:rsidRPr="0038237B">
          <w:rPr>
            <w:rStyle w:val="Siuktni"/>
          </w:rPr>
          <w:t>Chương 2.</w:t>
        </w:r>
        <w:r w:rsidR="00A13F2D">
          <w:rPr>
            <w:webHidden/>
          </w:rPr>
          <w:tab/>
        </w:r>
        <w:r w:rsidR="00A13F2D">
          <w:rPr>
            <w:webHidden/>
          </w:rPr>
          <w:fldChar w:fldCharType="begin"/>
        </w:r>
        <w:r w:rsidR="00A13F2D">
          <w:rPr>
            <w:webHidden/>
          </w:rPr>
          <w:instrText xml:space="preserve"> PAGEREF _Toc47383808 \h </w:instrText>
        </w:r>
        <w:r w:rsidR="00A13F2D">
          <w:rPr>
            <w:webHidden/>
          </w:rPr>
        </w:r>
        <w:r w:rsidR="00A13F2D">
          <w:rPr>
            <w:webHidden/>
          </w:rPr>
          <w:fldChar w:fldCharType="separate"/>
        </w:r>
        <w:r w:rsidR="00A13F2D">
          <w:rPr>
            <w:webHidden/>
          </w:rPr>
          <w:t>10</w:t>
        </w:r>
        <w:r w:rsidR="00A13F2D">
          <w:rPr>
            <w:webHidden/>
          </w:rPr>
          <w:fldChar w:fldCharType="end"/>
        </w:r>
      </w:hyperlink>
    </w:p>
    <w:p w14:paraId="76015F47" w14:textId="517C8871" w:rsidR="00A13F2D" w:rsidRDefault="00F84127">
      <w:pPr>
        <w:pStyle w:val="Mucluc1"/>
        <w:rPr>
          <w:rFonts w:asciiTheme="minorHAnsi" w:eastAsiaTheme="minorEastAsia" w:hAnsiTheme="minorHAnsi" w:cstheme="minorBidi"/>
          <w:b w:val="0"/>
          <w:sz w:val="22"/>
          <w:szCs w:val="22"/>
        </w:rPr>
      </w:pPr>
      <w:hyperlink w:anchor="_Toc47383809" w:history="1">
        <w:r w:rsidR="00A13F2D" w:rsidRPr="0038237B">
          <w:rPr>
            <w:rStyle w:val="Siuktni"/>
          </w:rPr>
          <w:t>CƠ SỞ LÝ THUYẾT</w:t>
        </w:r>
        <w:r w:rsidR="00A13F2D">
          <w:rPr>
            <w:webHidden/>
          </w:rPr>
          <w:tab/>
        </w:r>
        <w:r w:rsidR="00A13F2D">
          <w:rPr>
            <w:webHidden/>
          </w:rPr>
          <w:fldChar w:fldCharType="begin"/>
        </w:r>
        <w:r w:rsidR="00A13F2D">
          <w:rPr>
            <w:webHidden/>
          </w:rPr>
          <w:instrText xml:space="preserve"> PAGEREF _Toc47383809 \h </w:instrText>
        </w:r>
        <w:r w:rsidR="00A13F2D">
          <w:rPr>
            <w:webHidden/>
          </w:rPr>
        </w:r>
        <w:r w:rsidR="00A13F2D">
          <w:rPr>
            <w:webHidden/>
          </w:rPr>
          <w:fldChar w:fldCharType="separate"/>
        </w:r>
        <w:r w:rsidR="00A13F2D">
          <w:rPr>
            <w:webHidden/>
          </w:rPr>
          <w:t>10</w:t>
        </w:r>
        <w:r w:rsidR="00A13F2D">
          <w:rPr>
            <w:webHidden/>
          </w:rPr>
          <w:fldChar w:fldCharType="end"/>
        </w:r>
      </w:hyperlink>
    </w:p>
    <w:p w14:paraId="2DB12F8A" w14:textId="297735A7" w:rsidR="00A13F2D" w:rsidRDefault="00F84127">
      <w:pPr>
        <w:pStyle w:val="Mucluc2"/>
        <w:rPr>
          <w:rFonts w:asciiTheme="minorHAnsi" w:eastAsiaTheme="minorEastAsia" w:hAnsiTheme="minorHAnsi" w:cstheme="minorBidi"/>
          <w:noProof/>
        </w:rPr>
      </w:pPr>
      <w:hyperlink w:anchor="_Toc47383810" w:history="1">
        <w:r w:rsidR="00A13F2D" w:rsidRPr="0038237B">
          <w:rPr>
            <w:rStyle w:val="Siuktni"/>
            <w:noProof/>
          </w:rPr>
          <w:t>2.1.Tìm hiểu về OpenCV</w:t>
        </w:r>
        <w:r w:rsidR="00A13F2D">
          <w:rPr>
            <w:noProof/>
            <w:webHidden/>
          </w:rPr>
          <w:tab/>
        </w:r>
        <w:r w:rsidR="00A13F2D">
          <w:rPr>
            <w:noProof/>
            <w:webHidden/>
          </w:rPr>
          <w:fldChar w:fldCharType="begin"/>
        </w:r>
        <w:r w:rsidR="00A13F2D">
          <w:rPr>
            <w:noProof/>
            <w:webHidden/>
          </w:rPr>
          <w:instrText xml:space="preserve"> PAGEREF _Toc47383810 \h </w:instrText>
        </w:r>
        <w:r w:rsidR="00A13F2D">
          <w:rPr>
            <w:noProof/>
            <w:webHidden/>
          </w:rPr>
        </w:r>
        <w:r w:rsidR="00A13F2D">
          <w:rPr>
            <w:noProof/>
            <w:webHidden/>
          </w:rPr>
          <w:fldChar w:fldCharType="separate"/>
        </w:r>
        <w:r w:rsidR="00A13F2D">
          <w:rPr>
            <w:noProof/>
            <w:webHidden/>
          </w:rPr>
          <w:t>10</w:t>
        </w:r>
        <w:r w:rsidR="00A13F2D">
          <w:rPr>
            <w:noProof/>
            <w:webHidden/>
          </w:rPr>
          <w:fldChar w:fldCharType="end"/>
        </w:r>
      </w:hyperlink>
    </w:p>
    <w:p w14:paraId="017987A5" w14:textId="44430B48" w:rsidR="00A13F2D" w:rsidRDefault="00F84127">
      <w:pPr>
        <w:pStyle w:val="Mucluc2"/>
        <w:rPr>
          <w:rFonts w:asciiTheme="minorHAnsi" w:eastAsiaTheme="minorEastAsia" w:hAnsiTheme="minorHAnsi" w:cstheme="minorBidi"/>
          <w:noProof/>
        </w:rPr>
      </w:pPr>
      <w:hyperlink w:anchor="_Toc47383811" w:history="1">
        <w:r w:rsidR="00A13F2D" w:rsidRPr="0038237B">
          <w:rPr>
            <w:rStyle w:val="Siuktni"/>
            <w:noProof/>
          </w:rPr>
          <w:t>2.2.Thuật toán CNN – Convolutional Neural Network</w:t>
        </w:r>
        <w:r w:rsidR="00A13F2D">
          <w:rPr>
            <w:noProof/>
            <w:webHidden/>
          </w:rPr>
          <w:tab/>
        </w:r>
        <w:r w:rsidR="00A13F2D">
          <w:rPr>
            <w:noProof/>
            <w:webHidden/>
          </w:rPr>
          <w:fldChar w:fldCharType="begin"/>
        </w:r>
        <w:r w:rsidR="00A13F2D">
          <w:rPr>
            <w:noProof/>
            <w:webHidden/>
          </w:rPr>
          <w:instrText xml:space="preserve"> PAGEREF _Toc47383811 \h </w:instrText>
        </w:r>
        <w:r w:rsidR="00A13F2D">
          <w:rPr>
            <w:noProof/>
            <w:webHidden/>
          </w:rPr>
        </w:r>
        <w:r w:rsidR="00A13F2D">
          <w:rPr>
            <w:noProof/>
            <w:webHidden/>
          </w:rPr>
          <w:fldChar w:fldCharType="separate"/>
        </w:r>
        <w:r w:rsidR="00A13F2D">
          <w:rPr>
            <w:noProof/>
            <w:webHidden/>
          </w:rPr>
          <w:t>12</w:t>
        </w:r>
        <w:r w:rsidR="00A13F2D">
          <w:rPr>
            <w:noProof/>
            <w:webHidden/>
          </w:rPr>
          <w:fldChar w:fldCharType="end"/>
        </w:r>
      </w:hyperlink>
    </w:p>
    <w:p w14:paraId="2E55757F" w14:textId="12745C17" w:rsidR="00A13F2D" w:rsidRDefault="00F84127">
      <w:pPr>
        <w:pStyle w:val="Mucluc3"/>
        <w:tabs>
          <w:tab w:val="right" w:leader="dot" w:pos="8570"/>
        </w:tabs>
        <w:rPr>
          <w:rFonts w:asciiTheme="minorHAnsi" w:eastAsiaTheme="minorEastAsia" w:hAnsiTheme="minorHAnsi" w:cstheme="minorBidi"/>
          <w:noProof/>
        </w:rPr>
      </w:pPr>
      <w:hyperlink w:anchor="_Toc47383812" w:history="1">
        <w:r w:rsidR="00A13F2D" w:rsidRPr="0038237B">
          <w:rPr>
            <w:rStyle w:val="Siuktni"/>
            <w:noProof/>
          </w:rPr>
          <w:t>2.2.1.Convolutional layer:</w:t>
        </w:r>
        <w:r w:rsidR="00A13F2D">
          <w:rPr>
            <w:noProof/>
            <w:webHidden/>
          </w:rPr>
          <w:tab/>
        </w:r>
        <w:r w:rsidR="00A13F2D">
          <w:rPr>
            <w:noProof/>
            <w:webHidden/>
          </w:rPr>
          <w:fldChar w:fldCharType="begin"/>
        </w:r>
        <w:r w:rsidR="00A13F2D">
          <w:rPr>
            <w:noProof/>
            <w:webHidden/>
          </w:rPr>
          <w:instrText xml:space="preserve"> PAGEREF _Toc47383812 \h </w:instrText>
        </w:r>
        <w:r w:rsidR="00A13F2D">
          <w:rPr>
            <w:noProof/>
            <w:webHidden/>
          </w:rPr>
        </w:r>
        <w:r w:rsidR="00A13F2D">
          <w:rPr>
            <w:noProof/>
            <w:webHidden/>
          </w:rPr>
          <w:fldChar w:fldCharType="separate"/>
        </w:r>
        <w:r w:rsidR="00A13F2D">
          <w:rPr>
            <w:noProof/>
            <w:webHidden/>
          </w:rPr>
          <w:t>12</w:t>
        </w:r>
        <w:r w:rsidR="00A13F2D">
          <w:rPr>
            <w:noProof/>
            <w:webHidden/>
          </w:rPr>
          <w:fldChar w:fldCharType="end"/>
        </w:r>
      </w:hyperlink>
    </w:p>
    <w:p w14:paraId="1F895797" w14:textId="4E934DE9" w:rsidR="00A13F2D" w:rsidRDefault="00F84127">
      <w:pPr>
        <w:pStyle w:val="Mucluc3"/>
        <w:tabs>
          <w:tab w:val="right" w:leader="dot" w:pos="8570"/>
        </w:tabs>
        <w:rPr>
          <w:rFonts w:asciiTheme="minorHAnsi" w:eastAsiaTheme="minorEastAsia" w:hAnsiTheme="minorHAnsi" w:cstheme="minorBidi"/>
          <w:noProof/>
        </w:rPr>
      </w:pPr>
      <w:hyperlink w:anchor="_Toc47383813" w:history="1">
        <w:r w:rsidR="00A13F2D" w:rsidRPr="0038237B">
          <w:rPr>
            <w:rStyle w:val="Siuktni"/>
            <w:noProof/>
          </w:rPr>
          <w:t>2.2.2.Nonlinear Layer:</w:t>
        </w:r>
        <w:r w:rsidR="00A13F2D">
          <w:rPr>
            <w:noProof/>
            <w:webHidden/>
          </w:rPr>
          <w:tab/>
        </w:r>
        <w:r w:rsidR="00A13F2D">
          <w:rPr>
            <w:noProof/>
            <w:webHidden/>
          </w:rPr>
          <w:fldChar w:fldCharType="begin"/>
        </w:r>
        <w:r w:rsidR="00A13F2D">
          <w:rPr>
            <w:noProof/>
            <w:webHidden/>
          </w:rPr>
          <w:instrText xml:space="preserve"> PAGEREF _Toc47383813 \h </w:instrText>
        </w:r>
        <w:r w:rsidR="00A13F2D">
          <w:rPr>
            <w:noProof/>
            <w:webHidden/>
          </w:rPr>
        </w:r>
        <w:r w:rsidR="00A13F2D">
          <w:rPr>
            <w:noProof/>
            <w:webHidden/>
          </w:rPr>
          <w:fldChar w:fldCharType="separate"/>
        </w:r>
        <w:r w:rsidR="00A13F2D">
          <w:rPr>
            <w:noProof/>
            <w:webHidden/>
          </w:rPr>
          <w:t>16</w:t>
        </w:r>
        <w:r w:rsidR="00A13F2D">
          <w:rPr>
            <w:noProof/>
            <w:webHidden/>
          </w:rPr>
          <w:fldChar w:fldCharType="end"/>
        </w:r>
      </w:hyperlink>
    </w:p>
    <w:p w14:paraId="72F201A6" w14:textId="144829C4" w:rsidR="00A13F2D" w:rsidRDefault="00F84127">
      <w:pPr>
        <w:pStyle w:val="Mucluc3"/>
        <w:tabs>
          <w:tab w:val="right" w:leader="dot" w:pos="8570"/>
        </w:tabs>
        <w:rPr>
          <w:rFonts w:asciiTheme="minorHAnsi" w:eastAsiaTheme="minorEastAsia" w:hAnsiTheme="minorHAnsi" w:cstheme="minorBidi"/>
          <w:noProof/>
        </w:rPr>
      </w:pPr>
      <w:hyperlink w:anchor="_Toc47383814" w:history="1">
        <w:r w:rsidR="00A13F2D" w:rsidRPr="0038237B">
          <w:rPr>
            <w:rStyle w:val="Siuktni"/>
            <w:noProof/>
          </w:rPr>
          <w:t>2.2.3 Pooling layer:</w:t>
        </w:r>
        <w:r w:rsidR="00A13F2D">
          <w:rPr>
            <w:noProof/>
            <w:webHidden/>
          </w:rPr>
          <w:tab/>
        </w:r>
        <w:r w:rsidR="00A13F2D">
          <w:rPr>
            <w:noProof/>
            <w:webHidden/>
          </w:rPr>
          <w:fldChar w:fldCharType="begin"/>
        </w:r>
        <w:r w:rsidR="00A13F2D">
          <w:rPr>
            <w:noProof/>
            <w:webHidden/>
          </w:rPr>
          <w:instrText xml:space="preserve"> PAGEREF _Toc47383814 \h </w:instrText>
        </w:r>
        <w:r w:rsidR="00A13F2D">
          <w:rPr>
            <w:noProof/>
            <w:webHidden/>
          </w:rPr>
        </w:r>
        <w:r w:rsidR="00A13F2D">
          <w:rPr>
            <w:noProof/>
            <w:webHidden/>
          </w:rPr>
          <w:fldChar w:fldCharType="separate"/>
        </w:r>
        <w:r w:rsidR="00A13F2D">
          <w:rPr>
            <w:noProof/>
            <w:webHidden/>
          </w:rPr>
          <w:t>17</w:t>
        </w:r>
        <w:r w:rsidR="00A13F2D">
          <w:rPr>
            <w:noProof/>
            <w:webHidden/>
          </w:rPr>
          <w:fldChar w:fldCharType="end"/>
        </w:r>
      </w:hyperlink>
    </w:p>
    <w:p w14:paraId="493631EE" w14:textId="11A56E51" w:rsidR="00A13F2D" w:rsidRDefault="00F84127">
      <w:pPr>
        <w:pStyle w:val="Mucluc3"/>
        <w:tabs>
          <w:tab w:val="right" w:leader="dot" w:pos="8570"/>
        </w:tabs>
        <w:rPr>
          <w:rFonts w:asciiTheme="minorHAnsi" w:eastAsiaTheme="minorEastAsia" w:hAnsiTheme="minorHAnsi" w:cstheme="minorBidi"/>
          <w:noProof/>
        </w:rPr>
      </w:pPr>
      <w:hyperlink w:anchor="_Toc47383815" w:history="1">
        <w:r w:rsidR="00A13F2D" w:rsidRPr="0038237B">
          <w:rPr>
            <w:rStyle w:val="Siuktni"/>
            <w:noProof/>
          </w:rPr>
          <w:t>2.2.4 Fully Connected Layer:</w:t>
        </w:r>
        <w:r w:rsidR="00A13F2D">
          <w:rPr>
            <w:noProof/>
            <w:webHidden/>
          </w:rPr>
          <w:tab/>
        </w:r>
        <w:r w:rsidR="00A13F2D">
          <w:rPr>
            <w:noProof/>
            <w:webHidden/>
          </w:rPr>
          <w:fldChar w:fldCharType="begin"/>
        </w:r>
        <w:r w:rsidR="00A13F2D">
          <w:rPr>
            <w:noProof/>
            <w:webHidden/>
          </w:rPr>
          <w:instrText xml:space="preserve"> PAGEREF _Toc47383815 \h </w:instrText>
        </w:r>
        <w:r w:rsidR="00A13F2D">
          <w:rPr>
            <w:noProof/>
            <w:webHidden/>
          </w:rPr>
        </w:r>
        <w:r w:rsidR="00A13F2D">
          <w:rPr>
            <w:noProof/>
            <w:webHidden/>
          </w:rPr>
          <w:fldChar w:fldCharType="separate"/>
        </w:r>
        <w:r w:rsidR="00A13F2D">
          <w:rPr>
            <w:noProof/>
            <w:webHidden/>
          </w:rPr>
          <w:t>18</w:t>
        </w:r>
        <w:r w:rsidR="00A13F2D">
          <w:rPr>
            <w:noProof/>
            <w:webHidden/>
          </w:rPr>
          <w:fldChar w:fldCharType="end"/>
        </w:r>
      </w:hyperlink>
    </w:p>
    <w:p w14:paraId="3F2659FE" w14:textId="34308D05" w:rsidR="00A13F2D" w:rsidRDefault="00F84127">
      <w:pPr>
        <w:pStyle w:val="Mucluc2"/>
        <w:rPr>
          <w:rFonts w:asciiTheme="minorHAnsi" w:eastAsiaTheme="minorEastAsia" w:hAnsiTheme="minorHAnsi" w:cstheme="minorBidi"/>
          <w:noProof/>
        </w:rPr>
      </w:pPr>
      <w:hyperlink w:anchor="_Toc47383816" w:history="1">
        <w:r w:rsidR="00A13F2D" w:rsidRPr="0038237B">
          <w:rPr>
            <w:rStyle w:val="Siuktni"/>
            <w:noProof/>
          </w:rPr>
          <w:t>2.3 Tìm hiểu về Face Detector - MTCNN:</w:t>
        </w:r>
        <w:r w:rsidR="00A13F2D">
          <w:rPr>
            <w:noProof/>
            <w:webHidden/>
          </w:rPr>
          <w:tab/>
        </w:r>
        <w:r w:rsidR="00A13F2D">
          <w:rPr>
            <w:noProof/>
            <w:webHidden/>
          </w:rPr>
          <w:fldChar w:fldCharType="begin"/>
        </w:r>
        <w:r w:rsidR="00A13F2D">
          <w:rPr>
            <w:noProof/>
            <w:webHidden/>
          </w:rPr>
          <w:instrText xml:space="preserve"> PAGEREF _Toc47383816 \h </w:instrText>
        </w:r>
        <w:r w:rsidR="00A13F2D">
          <w:rPr>
            <w:noProof/>
            <w:webHidden/>
          </w:rPr>
        </w:r>
        <w:r w:rsidR="00A13F2D">
          <w:rPr>
            <w:noProof/>
            <w:webHidden/>
          </w:rPr>
          <w:fldChar w:fldCharType="separate"/>
        </w:r>
        <w:r w:rsidR="00A13F2D">
          <w:rPr>
            <w:noProof/>
            <w:webHidden/>
          </w:rPr>
          <w:t>18</w:t>
        </w:r>
        <w:r w:rsidR="00A13F2D">
          <w:rPr>
            <w:noProof/>
            <w:webHidden/>
          </w:rPr>
          <w:fldChar w:fldCharType="end"/>
        </w:r>
      </w:hyperlink>
    </w:p>
    <w:p w14:paraId="3D5739A5" w14:textId="6545121A" w:rsidR="00A13F2D" w:rsidRDefault="00F84127">
      <w:pPr>
        <w:pStyle w:val="Mucluc2"/>
        <w:rPr>
          <w:rFonts w:asciiTheme="minorHAnsi" w:eastAsiaTheme="minorEastAsia" w:hAnsiTheme="minorHAnsi" w:cstheme="minorBidi"/>
          <w:noProof/>
        </w:rPr>
      </w:pPr>
      <w:hyperlink w:anchor="_Toc47383817" w:history="1">
        <w:r w:rsidR="00A13F2D" w:rsidRPr="0038237B">
          <w:rPr>
            <w:rStyle w:val="Siuktni"/>
            <w:noProof/>
          </w:rPr>
          <w:t>2.4 Các thuật toán nhận diện khuôn mặt:</w:t>
        </w:r>
        <w:r w:rsidR="00A13F2D">
          <w:rPr>
            <w:noProof/>
            <w:webHidden/>
          </w:rPr>
          <w:tab/>
        </w:r>
        <w:r w:rsidR="00A13F2D">
          <w:rPr>
            <w:noProof/>
            <w:webHidden/>
          </w:rPr>
          <w:fldChar w:fldCharType="begin"/>
        </w:r>
        <w:r w:rsidR="00A13F2D">
          <w:rPr>
            <w:noProof/>
            <w:webHidden/>
          </w:rPr>
          <w:instrText xml:space="preserve"> PAGEREF _Toc47383817 \h </w:instrText>
        </w:r>
        <w:r w:rsidR="00A13F2D">
          <w:rPr>
            <w:noProof/>
            <w:webHidden/>
          </w:rPr>
        </w:r>
        <w:r w:rsidR="00A13F2D">
          <w:rPr>
            <w:noProof/>
            <w:webHidden/>
          </w:rPr>
          <w:fldChar w:fldCharType="separate"/>
        </w:r>
        <w:r w:rsidR="00A13F2D">
          <w:rPr>
            <w:noProof/>
            <w:webHidden/>
          </w:rPr>
          <w:t>22</w:t>
        </w:r>
        <w:r w:rsidR="00A13F2D">
          <w:rPr>
            <w:noProof/>
            <w:webHidden/>
          </w:rPr>
          <w:fldChar w:fldCharType="end"/>
        </w:r>
      </w:hyperlink>
    </w:p>
    <w:p w14:paraId="564B36A6" w14:textId="2007BCDC" w:rsidR="00A13F2D" w:rsidRDefault="00F84127">
      <w:pPr>
        <w:pStyle w:val="Mucluc3"/>
        <w:tabs>
          <w:tab w:val="right" w:leader="dot" w:pos="8570"/>
        </w:tabs>
        <w:rPr>
          <w:rFonts w:asciiTheme="minorHAnsi" w:eastAsiaTheme="minorEastAsia" w:hAnsiTheme="minorHAnsi" w:cstheme="minorBidi"/>
          <w:noProof/>
        </w:rPr>
      </w:pPr>
      <w:hyperlink w:anchor="_Toc47383818" w:history="1">
        <w:r w:rsidR="00A13F2D" w:rsidRPr="0038237B">
          <w:rPr>
            <w:rStyle w:val="Siuktni"/>
            <w:noProof/>
          </w:rPr>
          <w:t>2.4.1 One-shot learning:</w:t>
        </w:r>
        <w:r w:rsidR="00A13F2D">
          <w:rPr>
            <w:noProof/>
            <w:webHidden/>
          </w:rPr>
          <w:tab/>
        </w:r>
        <w:r w:rsidR="00A13F2D">
          <w:rPr>
            <w:noProof/>
            <w:webHidden/>
          </w:rPr>
          <w:fldChar w:fldCharType="begin"/>
        </w:r>
        <w:r w:rsidR="00A13F2D">
          <w:rPr>
            <w:noProof/>
            <w:webHidden/>
          </w:rPr>
          <w:instrText xml:space="preserve"> PAGEREF _Toc47383818 \h </w:instrText>
        </w:r>
        <w:r w:rsidR="00A13F2D">
          <w:rPr>
            <w:noProof/>
            <w:webHidden/>
          </w:rPr>
        </w:r>
        <w:r w:rsidR="00A13F2D">
          <w:rPr>
            <w:noProof/>
            <w:webHidden/>
          </w:rPr>
          <w:fldChar w:fldCharType="separate"/>
        </w:r>
        <w:r w:rsidR="00A13F2D">
          <w:rPr>
            <w:noProof/>
            <w:webHidden/>
          </w:rPr>
          <w:t>22</w:t>
        </w:r>
        <w:r w:rsidR="00A13F2D">
          <w:rPr>
            <w:noProof/>
            <w:webHidden/>
          </w:rPr>
          <w:fldChar w:fldCharType="end"/>
        </w:r>
      </w:hyperlink>
    </w:p>
    <w:p w14:paraId="1E7C51A1" w14:textId="5FCA8478" w:rsidR="00A13F2D" w:rsidRDefault="00F84127">
      <w:pPr>
        <w:pStyle w:val="Mucluc3"/>
        <w:tabs>
          <w:tab w:val="right" w:leader="dot" w:pos="8570"/>
        </w:tabs>
        <w:rPr>
          <w:rFonts w:asciiTheme="minorHAnsi" w:eastAsiaTheme="minorEastAsia" w:hAnsiTheme="minorHAnsi" w:cstheme="minorBidi"/>
          <w:noProof/>
        </w:rPr>
      </w:pPr>
      <w:hyperlink w:anchor="_Toc47383819" w:history="1">
        <w:r w:rsidR="00A13F2D" w:rsidRPr="0038237B">
          <w:rPr>
            <w:rStyle w:val="Siuktni"/>
            <w:noProof/>
          </w:rPr>
          <w:t>2.4.2 Learning similarity:</w:t>
        </w:r>
        <w:r w:rsidR="00A13F2D">
          <w:rPr>
            <w:noProof/>
            <w:webHidden/>
          </w:rPr>
          <w:tab/>
        </w:r>
        <w:r w:rsidR="00A13F2D">
          <w:rPr>
            <w:noProof/>
            <w:webHidden/>
          </w:rPr>
          <w:fldChar w:fldCharType="begin"/>
        </w:r>
        <w:r w:rsidR="00A13F2D">
          <w:rPr>
            <w:noProof/>
            <w:webHidden/>
          </w:rPr>
          <w:instrText xml:space="preserve"> PAGEREF _Toc47383819 \h </w:instrText>
        </w:r>
        <w:r w:rsidR="00A13F2D">
          <w:rPr>
            <w:noProof/>
            <w:webHidden/>
          </w:rPr>
        </w:r>
        <w:r w:rsidR="00A13F2D">
          <w:rPr>
            <w:noProof/>
            <w:webHidden/>
          </w:rPr>
          <w:fldChar w:fldCharType="separate"/>
        </w:r>
        <w:r w:rsidR="00A13F2D">
          <w:rPr>
            <w:noProof/>
            <w:webHidden/>
          </w:rPr>
          <w:t>22</w:t>
        </w:r>
        <w:r w:rsidR="00A13F2D">
          <w:rPr>
            <w:noProof/>
            <w:webHidden/>
          </w:rPr>
          <w:fldChar w:fldCharType="end"/>
        </w:r>
      </w:hyperlink>
    </w:p>
    <w:p w14:paraId="2254405E" w14:textId="4D8E707F" w:rsidR="00A13F2D" w:rsidRDefault="00F84127">
      <w:pPr>
        <w:pStyle w:val="Mucluc3"/>
        <w:tabs>
          <w:tab w:val="right" w:leader="dot" w:pos="8570"/>
        </w:tabs>
        <w:rPr>
          <w:rFonts w:asciiTheme="minorHAnsi" w:eastAsiaTheme="minorEastAsia" w:hAnsiTheme="minorHAnsi" w:cstheme="minorBidi"/>
          <w:noProof/>
        </w:rPr>
      </w:pPr>
      <w:hyperlink w:anchor="_Toc47383820" w:history="1">
        <w:r w:rsidR="00A13F2D" w:rsidRPr="0038237B">
          <w:rPr>
            <w:rStyle w:val="Siuktni"/>
            <w:noProof/>
          </w:rPr>
          <w:t>2.4.3 Siam network:</w:t>
        </w:r>
        <w:r w:rsidR="00A13F2D">
          <w:rPr>
            <w:noProof/>
            <w:webHidden/>
          </w:rPr>
          <w:tab/>
        </w:r>
        <w:r w:rsidR="00A13F2D">
          <w:rPr>
            <w:noProof/>
            <w:webHidden/>
          </w:rPr>
          <w:fldChar w:fldCharType="begin"/>
        </w:r>
        <w:r w:rsidR="00A13F2D">
          <w:rPr>
            <w:noProof/>
            <w:webHidden/>
          </w:rPr>
          <w:instrText xml:space="preserve"> PAGEREF _Toc47383820 \h </w:instrText>
        </w:r>
        <w:r w:rsidR="00A13F2D">
          <w:rPr>
            <w:noProof/>
            <w:webHidden/>
          </w:rPr>
        </w:r>
        <w:r w:rsidR="00A13F2D">
          <w:rPr>
            <w:noProof/>
            <w:webHidden/>
          </w:rPr>
          <w:fldChar w:fldCharType="separate"/>
        </w:r>
        <w:r w:rsidR="00A13F2D">
          <w:rPr>
            <w:noProof/>
            <w:webHidden/>
          </w:rPr>
          <w:t>24</w:t>
        </w:r>
        <w:r w:rsidR="00A13F2D">
          <w:rPr>
            <w:noProof/>
            <w:webHidden/>
          </w:rPr>
          <w:fldChar w:fldCharType="end"/>
        </w:r>
      </w:hyperlink>
    </w:p>
    <w:p w14:paraId="15361671" w14:textId="0C14CCB5" w:rsidR="00A13F2D" w:rsidRDefault="00F84127">
      <w:pPr>
        <w:pStyle w:val="Mucluc2"/>
        <w:rPr>
          <w:rFonts w:asciiTheme="minorHAnsi" w:eastAsiaTheme="minorEastAsia" w:hAnsiTheme="minorHAnsi" w:cstheme="minorBidi"/>
          <w:noProof/>
        </w:rPr>
      </w:pPr>
      <w:hyperlink w:anchor="_Toc47383821" w:history="1">
        <w:r w:rsidR="00A13F2D" w:rsidRPr="0038237B">
          <w:rPr>
            <w:rStyle w:val="Siuktni"/>
            <w:noProof/>
          </w:rPr>
          <w:t>2.5 Tìm hiểu Pre-trained model - FaceNet:</w:t>
        </w:r>
        <w:r w:rsidR="00A13F2D">
          <w:rPr>
            <w:noProof/>
            <w:webHidden/>
          </w:rPr>
          <w:tab/>
        </w:r>
        <w:r w:rsidR="00A13F2D">
          <w:rPr>
            <w:noProof/>
            <w:webHidden/>
          </w:rPr>
          <w:fldChar w:fldCharType="begin"/>
        </w:r>
        <w:r w:rsidR="00A13F2D">
          <w:rPr>
            <w:noProof/>
            <w:webHidden/>
          </w:rPr>
          <w:instrText xml:space="preserve"> PAGEREF _Toc47383821 \h </w:instrText>
        </w:r>
        <w:r w:rsidR="00A13F2D">
          <w:rPr>
            <w:noProof/>
            <w:webHidden/>
          </w:rPr>
        </w:r>
        <w:r w:rsidR="00A13F2D">
          <w:rPr>
            <w:noProof/>
            <w:webHidden/>
          </w:rPr>
          <w:fldChar w:fldCharType="separate"/>
        </w:r>
        <w:r w:rsidR="00A13F2D">
          <w:rPr>
            <w:noProof/>
            <w:webHidden/>
          </w:rPr>
          <w:t>26</w:t>
        </w:r>
        <w:r w:rsidR="00A13F2D">
          <w:rPr>
            <w:noProof/>
            <w:webHidden/>
          </w:rPr>
          <w:fldChar w:fldCharType="end"/>
        </w:r>
      </w:hyperlink>
    </w:p>
    <w:p w14:paraId="57079AAE" w14:textId="6A16CDC4" w:rsidR="00A13F2D" w:rsidRDefault="00F84127">
      <w:pPr>
        <w:pStyle w:val="Mucluc3"/>
        <w:tabs>
          <w:tab w:val="right" w:leader="dot" w:pos="8570"/>
        </w:tabs>
        <w:rPr>
          <w:rFonts w:asciiTheme="minorHAnsi" w:eastAsiaTheme="minorEastAsia" w:hAnsiTheme="minorHAnsi" w:cstheme="minorBidi"/>
          <w:noProof/>
        </w:rPr>
      </w:pPr>
      <w:hyperlink w:anchor="_Toc47383822" w:history="1">
        <w:r w:rsidR="00A13F2D" w:rsidRPr="0038237B">
          <w:rPr>
            <w:rStyle w:val="Siuktni"/>
            <w:noProof/>
          </w:rPr>
          <w:t>2.5.1 Pre-trained model:</w:t>
        </w:r>
        <w:r w:rsidR="00A13F2D">
          <w:rPr>
            <w:noProof/>
            <w:webHidden/>
          </w:rPr>
          <w:tab/>
        </w:r>
        <w:r w:rsidR="00A13F2D">
          <w:rPr>
            <w:noProof/>
            <w:webHidden/>
          </w:rPr>
          <w:fldChar w:fldCharType="begin"/>
        </w:r>
        <w:r w:rsidR="00A13F2D">
          <w:rPr>
            <w:noProof/>
            <w:webHidden/>
          </w:rPr>
          <w:instrText xml:space="preserve"> PAGEREF _Toc47383822 \h </w:instrText>
        </w:r>
        <w:r w:rsidR="00A13F2D">
          <w:rPr>
            <w:noProof/>
            <w:webHidden/>
          </w:rPr>
        </w:r>
        <w:r w:rsidR="00A13F2D">
          <w:rPr>
            <w:noProof/>
            <w:webHidden/>
          </w:rPr>
          <w:fldChar w:fldCharType="separate"/>
        </w:r>
        <w:r w:rsidR="00A13F2D">
          <w:rPr>
            <w:noProof/>
            <w:webHidden/>
          </w:rPr>
          <w:t>26</w:t>
        </w:r>
        <w:r w:rsidR="00A13F2D">
          <w:rPr>
            <w:noProof/>
            <w:webHidden/>
          </w:rPr>
          <w:fldChar w:fldCharType="end"/>
        </w:r>
      </w:hyperlink>
    </w:p>
    <w:p w14:paraId="59C5F6CD" w14:textId="3E5A68ED" w:rsidR="00A13F2D" w:rsidRDefault="00F84127">
      <w:pPr>
        <w:pStyle w:val="Mucluc3"/>
        <w:tabs>
          <w:tab w:val="right" w:leader="dot" w:pos="8570"/>
        </w:tabs>
        <w:rPr>
          <w:rFonts w:asciiTheme="minorHAnsi" w:eastAsiaTheme="minorEastAsia" w:hAnsiTheme="minorHAnsi" w:cstheme="minorBidi"/>
          <w:noProof/>
        </w:rPr>
      </w:pPr>
      <w:hyperlink w:anchor="_Toc47383823" w:history="1">
        <w:r w:rsidR="00A13F2D" w:rsidRPr="0038237B">
          <w:rPr>
            <w:rStyle w:val="Siuktni"/>
            <w:noProof/>
          </w:rPr>
          <w:t>2.5.2 FaceNet:</w:t>
        </w:r>
        <w:r w:rsidR="00A13F2D">
          <w:rPr>
            <w:noProof/>
            <w:webHidden/>
          </w:rPr>
          <w:tab/>
        </w:r>
        <w:r w:rsidR="00A13F2D">
          <w:rPr>
            <w:noProof/>
            <w:webHidden/>
          </w:rPr>
          <w:fldChar w:fldCharType="begin"/>
        </w:r>
        <w:r w:rsidR="00A13F2D">
          <w:rPr>
            <w:noProof/>
            <w:webHidden/>
          </w:rPr>
          <w:instrText xml:space="preserve"> PAGEREF _Toc47383823 \h </w:instrText>
        </w:r>
        <w:r w:rsidR="00A13F2D">
          <w:rPr>
            <w:noProof/>
            <w:webHidden/>
          </w:rPr>
        </w:r>
        <w:r w:rsidR="00A13F2D">
          <w:rPr>
            <w:noProof/>
            <w:webHidden/>
          </w:rPr>
          <w:fldChar w:fldCharType="separate"/>
        </w:r>
        <w:r w:rsidR="00A13F2D">
          <w:rPr>
            <w:noProof/>
            <w:webHidden/>
          </w:rPr>
          <w:t>26</w:t>
        </w:r>
        <w:r w:rsidR="00A13F2D">
          <w:rPr>
            <w:noProof/>
            <w:webHidden/>
          </w:rPr>
          <w:fldChar w:fldCharType="end"/>
        </w:r>
      </w:hyperlink>
    </w:p>
    <w:p w14:paraId="1A99FE67" w14:textId="16F03AB8" w:rsidR="00A13F2D" w:rsidRDefault="00F84127">
      <w:pPr>
        <w:pStyle w:val="Mucluc3"/>
        <w:tabs>
          <w:tab w:val="right" w:leader="dot" w:pos="8570"/>
        </w:tabs>
        <w:rPr>
          <w:rFonts w:asciiTheme="minorHAnsi" w:eastAsiaTheme="minorEastAsia" w:hAnsiTheme="minorHAnsi" w:cstheme="minorBidi"/>
          <w:noProof/>
        </w:rPr>
      </w:pPr>
      <w:hyperlink w:anchor="_Toc47383824" w:history="1">
        <w:r w:rsidR="00A13F2D" w:rsidRPr="0038237B">
          <w:rPr>
            <w:rStyle w:val="Siuktni"/>
            <w:noProof/>
          </w:rPr>
          <w:t>2.5.3 Thuật toán Triplet loss trong FaceNet:</w:t>
        </w:r>
        <w:r w:rsidR="00A13F2D">
          <w:rPr>
            <w:noProof/>
            <w:webHidden/>
          </w:rPr>
          <w:tab/>
        </w:r>
        <w:r w:rsidR="00A13F2D">
          <w:rPr>
            <w:noProof/>
            <w:webHidden/>
          </w:rPr>
          <w:fldChar w:fldCharType="begin"/>
        </w:r>
        <w:r w:rsidR="00A13F2D">
          <w:rPr>
            <w:noProof/>
            <w:webHidden/>
          </w:rPr>
          <w:instrText xml:space="preserve"> PAGEREF _Toc47383824 \h </w:instrText>
        </w:r>
        <w:r w:rsidR="00A13F2D">
          <w:rPr>
            <w:noProof/>
            <w:webHidden/>
          </w:rPr>
        </w:r>
        <w:r w:rsidR="00A13F2D">
          <w:rPr>
            <w:noProof/>
            <w:webHidden/>
          </w:rPr>
          <w:fldChar w:fldCharType="separate"/>
        </w:r>
        <w:r w:rsidR="00A13F2D">
          <w:rPr>
            <w:noProof/>
            <w:webHidden/>
          </w:rPr>
          <w:t>28</w:t>
        </w:r>
        <w:r w:rsidR="00A13F2D">
          <w:rPr>
            <w:noProof/>
            <w:webHidden/>
          </w:rPr>
          <w:fldChar w:fldCharType="end"/>
        </w:r>
      </w:hyperlink>
    </w:p>
    <w:p w14:paraId="20C1666C" w14:textId="6CA6B965" w:rsidR="00A13F2D" w:rsidRDefault="00F84127">
      <w:pPr>
        <w:pStyle w:val="Mucluc2"/>
        <w:rPr>
          <w:rFonts w:asciiTheme="minorHAnsi" w:eastAsiaTheme="minorEastAsia" w:hAnsiTheme="minorHAnsi" w:cstheme="minorBidi"/>
          <w:noProof/>
        </w:rPr>
      </w:pPr>
      <w:hyperlink w:anchor="_Toc47383825" w:history="1">
        <w:r w:rsidR="00A13F2D" w:rsidRPr="0038237B">
          <w:rPr>
            <w:rStyle w:val="Siuktni"/>
            <w:noProof/>
          </w:rPr>
          <w:t>3.6 Kỹ thuật căn chỉnh khuôn mặt (Face alignment):</w:t>
        </w:r>
        <w:r w:rsidR="00A13F2D">
          <w:rPr>
            <w:noProof/>
            <w:webHidden/>
          </w:rPr>
          <w:tab/>
        </w:r>
        <w:r w:rsidR="00A13F2D">
          <w:rPr>
            <w:noProof/>
            <w:webHidden/>
          </w:rPr>
          <w:fldChar w:fldCharType="begin"/>
        </w:r>
        <w:r w:rsidR="00A13F2D">
          <w:rPr>
            <w:noProof/>
            <w:webHidden/>
          </w:rPr>
          <w:instrText xml:space="preserve"> PAGEREF _Toc47383825 \h </w:instrText>
        </w:r>
        <w:r w:rsidR="00A13F2D">
          <w:rPr>
            <w:noProof/>
            <w:webHidden/>
          </w:rPr>
        </w:r>
        <w:r w:rsidR="00A13F2D">
          <w:rPr>
            <w:noProof/>
            <w:webHidden/>
          </w:rPr>
          <w:fldChar w:fldCharType="separate"/>
        </w:r>
        <w:r w:rsidR="00A13F2D">
          <w:rPr>
            <w:noProof/>
            <w:webHidden/>
          </w:rPr>
          <w:t>31</w:t>
        </w:r>
        <w:r w:rsidR="00A13F2D">
          <w:rPr>
            <w:noProof/>
            <w:webHidden/>
          </w:rPr>
          <w:fldChar w:fldCharType="end"/>
        </w:r>
      </w:hyperlink>
    </w:p>
    <w:p w14:paraId="36830F22" w14:textId="2434D026" w:rsidR="00A13F2D" w:rsidRDefault="00F84127">
      <w:pPr>
        <w:pStyle w:val="Mucluc1"/>
        <w:rPr>
          <w:rFonts w:asciiTheme="minorHAnsi" w:eastAsiaTheme="minorEastAsia" w:hAnsiTheme="minorHAnsi" w:cstheme="minorBidi"/>
          <w:b w:val="0"/>
          <w:sz w:val="22"/>
          <w:szCs w:val="22"/>
        </w:rPr>
      </w:pPr>
      <w:hyperlink w:anchor="_Toc47383826" w:history="1">
        <w:r w:rsidR="00A13F2D" w:rsidRPr="0038237B">
          <w:rPr>
            <w:rStyle w:val="Siuktni"/>
          </w:rPr>
          <w:t>Chương 3.</w:t>
        </w:r>
        <w:r w:rsidR="00A13F2D">
          <w:rPr>
            <w:webHidden/>
          </w:rPr>
          <w:tab/>
        </w:r>
        <w:r w:rsidR="00A13F2D">
          <w:rPr>
            <w:webHidden/>
          </w:rPr>
          <w:fldChar w:fldCharType="begin"/>
        </w:r>
        <w:r w:rsidR="00A13F2D">
          <w:rPr>
            <w:webHidden/>
          </w:rPr>
          <w:instrText xml:space="preserve"> PAGEREF _Toc47383826 \h </w:instrText>
        </w:r>
        <w:r w:rsidR="00A13F2D">
          <w:rPr>
            <w:webHidden/>
          </w:rPr>
        </w:r>
        <w:r w:rsidR="00A13F2D">
          <w:rPr>
            <w:webHidden/>
          </w:rPr>
          <w:fldChar w:fldCharType="separate"/>
        </w:r>
        <w:r w:rsidR="00A13F2D">
          <w:rPr>
            <w:webHidden/>
          </w:rPr>
          <w:t>32</w:t>
        </w:r>
        <w:r w:rsidR="00A13F2D">
          <w:rPr>
            <w:webHidden/>
          </w:rPr>
          <w:fldChar w:fldCharType="end"/>
        </w:r>
      </w:hyperlink>
    </w:p>
    <w:p w14:paraId="5CE85348" w14:textId="14977308" w:rsidR="00A13F2D" w:rsidRDefault="00F84127">
      <w:pPr>
        <w:pStyle w:val="Mucluc1"/>
        <w:rPr>
          <w:rFonts w:asciiTheme="minorHAnsi" w:eastAsiaTheme="minorEastAsia" w:hAnsiTheme="minorHAnsi" w:cstheme="minorBidi"/>
          <w:b w:val="0"/>
          <w:sz w:val="22"/>
          <w:szCs w:val="22"/>
        </w:rPr>
      </w:pPr>
      <w:hyperlink w:anchor="_Toc47383827" w:history="1">
        <w:r w:rsidR="00A13F2D" w:rsidRPr="0038237B">
          <w:rPr>
            <w:rStyle w:val="Siuktni"/>
          </w:rPr>
          <w:t>XÂY DỰNG HỆ THỐNG</w:t>
        </w:r>
        <w:r w:rsidR="00A13F2D">
          <w:rPr>
            <w:webHidden/>
          </w:rPr>
          <w:tab/>
        </w:r>
        <w:r w:rsidR="00A13F2D">
          <w:rPr>
            <w:webHidden/>
          </w:rPr>
          <w:fldChar w:fldCharType="begin"/>
        </w:r>
        <w:r w:rsidR="00A13F2D">
          <w:rPr>
            <w:webHidden/>
          </w:rPr>
          <w:instrText xml:space="preserve"> PAGEREF _Toc47383827 \h </w:instrText>
        </w:r>
        <w:r w:rsidR="00A13F2D">
          <w:rPr>
            <w:webHidden/>
          </w:rPr>
        </w:r>
        <w:r w:rsidR="00A13F2D">
          <w:rPr>
            <w:webHidden/>
          </w:rPr>
          <w:fldChar w:fldCharType="separate"/>
        </w:r>
        <w:r w:rsidR="00A13F2D">
          <w:rPr>
            <w:webHidden/>
          </w:rPr>
          <w:t>32</w:t>
        </w:r>
        <w:r w:rsidR="00A13F2D">
          <w:rPr>
            <w:webHidden/>
          </w:rPr>
          <w:fldChar w:fldCharType="end"/>
        </w:r>
      </w:hyperlink>
    </w:p>
    <w:p w14:paraId="57CFD961" w14:textId="1A2D5DE7" w:rsidR="00A13F2D" w:rsidRDefault="00F84127">
      <w:pPr>
        <w:pStyle w:val="Mucluc2"/>
        <w:rPr>
          <w:rFonts w:asciiTheme="minorHAnsi" w:eastAsiaTheme="minorEastAsia" w:hAnsiTheme="minorHAnsi" w:cstheme="minorBidi"/>
          <w:noProof/>
        </w:rPr>
      </w:pPr>
      <w:hyperlink w:anchor="_Toc47383828" w:history="1">
        <w:r w:rsidR="00A13F2D" w:rsidRPr="0038237B">
          <w:rPr>
            <w:rStyle w:val="Siuktni"/>
            <w:noProof/>
          </w:rPr>
          <w:t xml:space="preserve">3.1 Phân tích và xây </w:t>
        </w:r>
        <w:r w:rsidR="00A13F2D" w:rsidRPr="0038237B">
          <w:rPr>
            <w:rStyle w:val="Siuktni"/>
            <w:noProof/>
            <w:kern w:val="32"/>
          </w:rPr>
          <w:t>dựng</w:t>
        </w:r>
        <w:r w:rsidR="00A13F2D" w:rsidRPr="0038237B">
          <w:rPr>
            <w:rStyle w:val="Siuktni"/>
            <w:noProof/>
          </w:rPr>
          <w:t xml:space="preserve"> hệ thống</w:t>
        </w:r>
        <w:r w:rsidR="00A13F2D">
          <w:rPr>
            <w:noProof/>
            <w:webHidden/>
          </w:rPr>
          <w:tab/>
        </w:r>
        <w:r w:rsidR="00A13F2D">
          <w:rPr>
            <w:noProof/>
            <w:webHidden/>
          </w:rPr>
          <w:fldChar w:fldCharType="begin"/>
        </w:r>
        <w:r w:rsidR="00A13F2D">
          <w:rPr>
            <w:noProof/>
            <w:webHidden/>
          </w:rPr>
          <w:instrText xml:space="preserve"> PAGEREF _Toc47383828 \h </w:instrText>
        </w:r>
        <w:r w:rsidR="00A13F2D">
          <w:rPr>
            <w:noProof/>
            <w:webHidden/>
          </w:rPr>
        </w:r>
        <w:r w:rsidR="00A13F2D">
          <w:rPr>
            <w:noProof/>
            <w:webHidden/>
          </w:rPr>
          <w:fldChar w:fldCharType="separate"/>
        </w:r>
        <w:r w:rsidR="00A13F2D">
          <w:rPr>
            <w:noProof/>
            <w:webHidden/>
          </w:rPr>
          <w:t>32</w:t>
        </w:r>
        <w:r w:rsidR="00A13F2D">
          <w:rPr>
            <w:noProof/>
            <w:webHidden/>
          </w:rPr>
          <w:fldChar w:fldCharType="end"/>
        </w:r>
      </w:hyperlink>
    </w:p>
    <w:p w14:paraId="5BD3517A" w14:textId="27359E51" w:rsidR="00A13F2D" w:rsidRDefault="00F84127">
      <w:pPr>
        <w:pStyle w:val="Mucluc3"/>
        <w:tabs>
          <w:tab w:val="right" w:leader="dot" w:pos="8570"/>
        </w:tabs>
        <w:rPr>
          <w:rFonts w:asciiTheme="minorHAnsi" w:eastAsiaTheme="minorEastAsia" w:hAnsiTheme="minorHAnsi" w:cstheme="minorBidi"/>
          <w:noProof/>
        </w:rPr>
      </w:pPr>
      <w:hyperlink w:anchor="_Toc47383829" w:history="1">
        <w:r w:rsidR="00A13F2D" w:rsidRPr="0038237B">
          <w:rPr>
            <w:rStyle w:val="Siuktni"/>
            <w:noProof/>
          </w:rPr>
          <w:t>3.1.1 Thu thập bộ dữ liệu khuôn mặt</w:t>
        </w:r>
        <w:r w:rsidR="00A13F2D">
          <w:rPr>
            <w:noProof/>
            <w:webHidden/>
          </w:rPr>
          <w:tab/>
        </w:r>
        <w:r w:rsidR="00A13F2D">
          <w:rPr>
            <w:noProof/>
            <w:webHidden/>
          </w:rPr>
          <w:fldChar w:fldCharType="begin"/>
        </w:r>
        <w:r w:rsidR="00A13F2D">
          <w:rPr>
            <w:noProof/>
            <w:webHidden/>
          </w:rPr>
          <w:instrText xml:space="preserve"> PAGEREF _Toc47383829 \h </w:instrText>
        </w:r>
        <w:r w:rsidR="00A13F2D">
          <w:rPr>
            <w:noProof/>
            <w:webHidden/>
          </w:rPr>
        </w:r>
        <w:r w:rsidR="00A13F2D">
          <w:rPr>
            <w:noProof/>
            <w:webHidden/>
          </w:rPr>
          <w:fldChar w:fldCharType="separate"/>
        </w:r>
        <w:r w:rsidR="00A13F2D">
          <w:rPr>
            <w:noProof/>
            <w:webHidden/>
          </w:rPr>
          <w:t>33</w:t>
        </w:r>
        <w:r w:rsidR="00A13F2D">
          <w:rPr>
            <w:noProof/>
            <w:webHidden/>
          </w:rPr>
          <w:fldChar w:fldCharType="end"/>
        </w:r>
      </w:hyperlink>
    </w:p>
    <w:p w14:paraId="54E99D18" w14:textId="211C19AF" w:rsidR="00A13F2D" w:rsidRDefault="00F84127">
      <w:pPr>
        <w:pStyle w:val="Mucluc3"/>
        <w:tabs>
          <w:tab w:val="right" w:leader="dot" w:pos="8570"/>
        </w:tabs>
        <w:rPr>
          <w:rFonts w:asciiTheme="minorHAnsi" w:eastAsiaTheme="minorEastAsia" w:hAnsiTheme="minorHAnsi" w:cstheme="minorBidi"/>
          <w:noProof/>
        </w:rPr>
      </w:pPr>
      <w:hyperlink w:anchor="_Toc47383830" w:history="1">
        <w:r w:rsidR="00A13F2D" w:rsidRPr="0038237B">
          <w:rPr>
            <w:rStyle w:val="Siuktni"/>
            <w:noProof/>
          </w:rPr>
          <w:t>3.1.2 Trích chọn đặc trưng và gắn nhãn</w:t>
        </w:r>
        <w:r w:rsidR="00A13F2D">
          <w:rPr>
            <w:noProof/>
            <w:webHidden/>
          </w:rPr>
          <w:tab/>
        </w:r>
        <w:r w:rsidR="00A13F2D">
          <w:rPr>
            <w:noProof/>
            <w:webHidden/>
          </w:rPr>
          <w:fldChar w:fldCharType="begin"/>
        </w:r>
        <w:r w:rsidR="00A13F2D">
          <w:rPr>
            <w:noProof/>
            <w:webHidden/>
          </w:rPr>
          <w:instrText xml:space="preserve"> PAGEREF _Toc47383830 \h </w:instrText>
        </w:r>
        <w:r w:rsidR="00A13F2D">
          <w:rPr>
            <w:noProof/>
            <w:webHidden/>
          </w:rPr>
        </w:r>
        <w:r w:rsidR="00A13F2D">
          <w:rPr>
            <w:noProof/>
            <w:webHidden/>
          </w:rPr>
          <w:fldChar w:fldCharType="separate"/>
        </w:r>
        <w:r w:rsidR="00A13F2D">
          <w:rPr>
            <w:noProof/>
            <w:webHidden/>
          </w:rPr>
          <w:t>33</w:t>
        </w:r>
        <w:r w:rsidR="00A13F2D">
          <w:rPr>
            <w:noProof/>
            <w:webHidden/>
          </w:rPr>
          <w:fldChar w:fldCharType="end"/>
        </w:r>
      </w:hyperlink>
    </w:p>
    <w:p w14:paraId="213C9184" w14:textId="79A89447" w:rsidR="00A13F2D" w:rsidRDefault="00F84127">
      <w:pPr>
        <w:pStyle w:val="Mucluc3"/>
        <w:tabs>
          <w:tab w:val="right" w:leader="dot" w:pos="8570"/>
        </w:tabs>
        <w:rPr>
          <w:rFonts w:asciiTheme="minorHAnsi" w:eastAsiaTheme="minorEastAsia" w:hAnsiTheme="minorHAnsi" w:cstheme="minorBidi"/>
          <w:noProof/>
        </w:rPr>
      </w:pPr>
      <w:hyperlink w:anchor="_Toc47383831" w:history="1">
        <w:r w:rsidR="00A13F2D" w:rsidRPr="0038237B">
          <w:rPr>
            <w:rStyle w:val="Siuktni"/>
            <w:noProof/>
          </w:rPr>
          <w:t>3.1.3 Phát hiện khuôn mặt trong ảnh đầu vào:</w:t>
        </w:r>
        <w:r w:rsidR="00A13F2D">
          <w:rPr>
            <w:noProof/>
            <w:webHidden/>
          </w:rPr>
          <w:tab/>
        </w:r>
        <w:r w:rsidR="00A13F2D">
          <w:rPr>
            <w:noProof/>
            <w:webHidden/>
          </w:rPr>
          <w:fldChar w:fldCharType="begin"/>
        </w:r>
        <w:r w:rsidR="00A13F2D">
          <w:rPr>
            <w:noProof/>
            <w:webHidden/>
          </w:rPr>
          <w:instrText xml:space="preserve"> PAGEREF _Toc47383831 \h </w:instrText>
        </w:r>
        <w:r w:rsidR="00A13F2D">
          <w:rPr>
            <w:noProof/>
            <w:webHidden/>
          </w:rPr>
        </w:r>
        <w:r w:rsidR="00A13F2D">
          <w:rPr>
            <w:noProof/>
            <w:webHidden/>
          </w:rPr>
          <w:fldChar w:fldCharType="separate"/>
        </w:r>
        <w:r w:rsidR="00A13F2D">
          <w:rPr>
            <w:noProof/>
            <w:webHidden/>
          </w:rPr>
          <w:t>36</w:t>
        </w:r>
        <w:r w:rsidR="00A13F2D">
          <w:rPr>
            <w:noProof/>
            <w:webHidden/>
          </w:rPr>
          <w:fldChar w:fldCharType="end"/>
        </w:r>
      </w:hyperlink>
    </w:p>
    <w:p w14:paraId="2BA728BB" w14:textId="390DE2D4" w:rsidR="00A13F2D" w:rsidRDefault="00F84127">
      <w:pPr>
        <w:pStyle w:val="Mucluc3"/>
        <w:tabs>
          <w:tab w:val="right" w:leader="dot" w:pos="8570"/>
        </w:tabs>
        <w:rPr>
          <w:rFonts w:asciiTheme="minorHAnsi" w:eastAsiaTheme="minorEastAsia" w:hAnsiTheme="minorHAnsi" w:cstheme="minorBidi"/>
          <w:noProof/>
        </w:rPr>
      </w:pPr>
      <w:hyperlink w:anchor="_Toc47383832" w:history="1">
        <w:r w:rsidR="00A13F2D" w:rsidRPr="0038237B">
          <w:rPr>
            <w:rStyle w:val="Siuktni"/>
            <w:noProof/>
          </w:rPr>
          <w:t>3.1.4 Căn chỉnh khuôn mặt trước khi nhận dạng:</w:t>
        </w:r>
        <w:r w:rsidR="00A13F2D">
          <w:rPr>
            <w:noProof/>
            <w:webHidden/>
          </w:rPr>
          <w:tab/>
        </w:r>
        <w:r w:rsidR="00A13F2D">
          <w:rPr>
            <w:noProof/>
            <w:webHidden/>
          </w:rPr>
          <w:fldChar w:fldCharType="begin"/>
        </w:r>
        <w:r w:rsidR="00A13F2D">
          <w:rPr>
            <w:noProof/>
            <w:webHidden/>
          </w:rPr>
          <w:instrText xml:space="preserve"> PAGEREF _Toc47383832 \h </w:instrText>
        </w:r>
        <w:r w:rsidR="00A13F2D">
          <w:rPr>
            <w:noProof/>
            <w:webHidden/>
          </w:rPr>
        </w:r>
        <w:r w:rsidR="00A13F2D">
          <w:rPr>
            <w:noProof/>
            <w:webHidden/>
          </w:rPr>
          <w:fldChar w:fldCharType="separate"/>
        </w:r>
        <w:r w:rsidR="00A13F2D">
          <w:rPr>
            <w:noProof/>
            <w:webHidden/>
          </w:rPr>
          <w:t>36</w:t>
        </w:r>
        <w:r w:rsidR="00A13F2D">
          <w:rPr>
            <w:noProof/>
            <w:webHidden/>
          </w:rPr>
          <w:fldChar w:fldCharType="end"/>
        </w:r>
      </w:hyperlink>
    </w:p>
    <w:p w14:paraId="46D2551E" w14:textId="404DA306" w:rsidR="00A13F2D" w:rsidRDefault="00F84127">
      <w:pPr>
        <w:pStyle w:val="Mucluc3"/>
        <w:tabs>
          <w:tab w:val="right" w:leader="dot" w:pos="8570"/>
        </w:tabs>
        <w:rPr>
          <w:rFonts w:asciiTheme="minorHAnsi" w:eastAsiaTheme="minorEastAsia" w:hAnsiTheme="minorHAnsi" w:cstheme="minorBidi"/>
          <w:noProof/>
        </w:rPr>
      </w:pPr>
      <w:hyperlink w:anchor="_Toc47383833" w:history="1">
        <w:r w:rsidR="00A13F2D" w:rsidRPr="0038237B">
          <w:rPr>
            <w:rStyle w:val="Siuktni"/>
            <w:noProof/>
          </w:rPr>
          <w:t>3.1.5 Trích rút đặc trưng khuôn mặt từ ảnh đầu vào:</w:t>
        </w:r>
        <w:r w:rsidR="00A13F2D">
          <w:rPr>
            <w:noProof/>
            <w:webHidden/>
          </w:rPr>
          <w:tab/>
        </w:r>
        <w:r w:rsidR="00A13F2D">
          <w:rPr>
            <w:noProof/>
            <w:webHidden/>
          </w:rPr>
          <w:fldChar w:fldCharType="begin"/>
        </w:r>
        <w:r w:rsidR="00A13F2D">
          <w:rPr>
            <w:noProof/>
            <w:webHidden/>
          </w:rPr>
          <w:instrText xml:space="preserve"> PAGEREF _Toc47383833 \h </w:instrText>
        </w:r>
        <w:r w:rsidR="00A13F2D">
          <w:rPr>
            <w:noProof/>
            <w:webHidden/>
          </w:rPr>
        </w:r>
        <w:r w:rsidR="00A13F2D">
          <w:rPr>
            <w:noProof/>
            <w:webHidden/>
          </w:rPr>
          <w:fldChar w:fldCharType="separate"/>
        </w:r>
        <w:r w:rsidR="00A13F2D">
          <w:rPr>
            <w:noProof/>
            <w:webHidden/>
          </w:rPr>
          <w:t>36</w:t>
        </w:r>
        <w:r w:rsidR="00A13F2D">
          <w:rPr>
            <w:noProof/>
            <w:webHidden/>
          </w:rPr>
          <w:fldChar w:fldCharType="end"/>
        </w:r>
      </w:hyperlink>
    </w:p>
    <w:p w14:paraId="0E1828CF" w14:textId="46B3A7BB" w:rsidR="00A13F2D" w:rsidRDefault="00F84127">
      <w:pPr>
        <w:pStyle w:val="Mucluc3"/>
        <w:tabs>
          <w:tab w:val="right" w:leader="dot" w:pos="8570"/>
        </w:tabs>
        <w:rPr>
          <w:rFonts w:asciiTheme="minorHAnsi" w:eastAsiaTheme="minorEastAsia" w:hAnsiTheme="minorHAnsi" w:cstheme="minorBidi"/>
          <w:noProof/>
        </w:rPr>
      </w:pPr>
      <w:hyperlink w:anchor="_Toc47383834" w:history="1">
        <w:r w:rsidR="00A13F2D" w:rsidRPr="0038237B">
          <w:rPr>
            <w:rStyle w:val="Siuktni"/>
            <w:noProof/>
          </w:rPr>
          <w:t>3.1.6 Nhận diện khuôn mặt:</w:t>
        </w:r>
        <w:r w:rsidR="00A13F2D">
          <w:rPr>
            <w:noProof/>
            <w:webHidden/>
          </w:rPr>
          <w:tab/>
        </w:r>
        <w:r w:rsidR="00A13F2D">
          <w:rPr>
            <w:noProof/>
            <w:webHidden/>
          </w:rPr>
          <w:fldChar w:fldCharType="begin"/>
        </w:r>
        <w:r w:rsidR="00A13F2D">
          <w:rPr>
            <w:noProof/>
            <w:webHidden/>
          </w:rPr>
          <w:instrText xml:space="preserve"> PAGEREF _Toc47383834 \h </w:instrText>
        </w:r>
        <w:r w:rsidR="00A13F2D">
          <w:rPr>
            <w:noProof/>
            <w:webHidden/>
          </w:rPr>
        </w:r>
        <w:r w:rsidR="00A13F2D">
          <w:rPr>
            <w:noProof/>
            <w:webHidden/>
          </w:rPr>
          <w:fldChar w:fldCharType="separate"/>
        </w:r>
        <w:r w:rsidR="00A13F2D">
          <w:rPr>
            <w:noProof/>
            <w:webHidden/>
          </w:rPr>
          <w:t>37</w:t>
        </w:r>
        <w:r w:rsidR="00A13F2D">
          <w:rPr>
            <w:noProof/>
            <w:webHidden/>
          </w:rPr>
          <w:fldChar w:fldCharType="end"/>
        </w:r>
      </w:hyperlink>
    </w:p>
    <w:p w14:paraId="4FE2368F" w14:textId="0C27CA2A" w:rsidR="00A13F2D" w:rsidRDefault="00F84127">
      <w:pPr>
        <w:pStyle w:val="Mucluc3"/>
        <w:tabs>
          <w:tab w:val="right" w:leader="dot" w:pos="8570"/>
        </w:tabs>
        <w:rPr>
          <w:rFonts w:asciiTheme="minorHAnsi" w:eastAsiaTheme="minorEastAsia" w:hAnsiTheme="minorHAnsi" w:cstheme="minorBidi"/>
          <w:noProof/>
        </w:rPr>
      </w:pPr>
      <w:hyperlink w:anchor="_Toc47383835" w:history="1">
        <w:r w:rsidR="00A13F2D" w:rsidRPr="0038237B">
          <w:rPr>
            <w:rStyle w:val="Siuktni"/>
            <w:noProof/>
          </w:rPr>
          <w:t>3.1.7 Xác định các khuôn mặt “unknown”:</w:t>
        </w:r>
        <w:r w:rsidR="00A13F2D">
          <w:rPr>
            <w:noProof/>
            <w:webHidden/>
          </w:rPr>
          <w:tab/>
        </w:r>
        <w:r w:rsidR="00A13F2D">
          <w:rPr>
            <w:noProof/>
            <w:webHidden/>
          </w:rPr>
          <w:fldChar w:fldCharType="begin"/>
        </w:r>
        <w:r w:rsidR="00A13F2D">
          <w:rPr>
            <w:noProof/>
            <w:webHidden/>
          </w:rPr>
          <w:instrText xml:space="preserve"> PAGEREF _Toc47383835 \h </w:instrText>
        </w:r>
        <w:r w:rsidR="00A13F2D">
          <w:rPr>
            <w:noProof/>
            <w:webHidden/>
          </w:rPr>
        </w:r>
        <w:r w:rsidR="00A13F2D">
          <w:rPr>
            <w:noProof/>
            <w:webHidden/>
          </w:rPr>
          <w:fldChar w:fldCharType="separate"/>
        </w:r>
        <w:r w:rsidR="00A13F2D">
          <w:rPr>
            <w:noProof/>
            <w:webHidden/>
          </w:rPr>
          <w:t>38</w:t>
        </w:r>
        <w:r w:rsidR="00A13F2D">
          <w:rPr>
            <w:noProof/>
            <w:webHidden/>
          </w:rPr>
          <w:fldChar w:fldCharType="end"/>
        </w:r>
      </w:hyperlink>
    </w:p>
    <w:p w14:paraId="3453EFFB" w14:textId="054C82F2" w:rsidR="00A13F2D" w:rsidRDefault="00F84127">
      <w:pPr>
        <w:pStyle w:val="Mucluc3"/>
        <w:tabs>
          <w:tab w:val="right" w:leader="dot" w:pos="8570"/>
        </w:tabs>
        <w:rPr>
          <w:rFonts w:asciiTheme="minorHAnsi" w:eastAsiaTheme="minorEastAsia" w:hAnsiTheme="minorHAnsi" w:cstheme="minorBidi"/>
          <w:noProof/>
        </w:rPr>
      </w:pPr>
      <w:hyperlink w:anchor="_Toc47383836" w:history="1">
        <w:r w:rsidR="00A13F2D" w:rsidRPr="0038237B">
          <w:rPr>
            <w:rStyle w:val="Siuktni"/>
            <w:noProof/>
          </w:rPr>
          <w:t>3.1.8 Tiến hành điểm danh:</w:t>
        </w:r>
        <w:r w:rsidR="00A13F2D">
          <w:rPr>
            <w:noProof/>
            <w:webHidden/>
          </w:rPr>
          <w:tab/>
        </w:r>
        <w:r w:rsidR="00A13F2D">
          <w:rPr>
            <w:noProof/>
            <w:webHidden/>
          </w:rPr>
          <w:fldChar w:fldCharType="begin"/>
        </w:r>
        <w:r w:rsidR="00A13F2D">
          <w:rPr>
            <w:noProof/>
            <w:webHidden/>
          </w:rPr>
          <w:instrText xml:space="preserve"> PAGEREF _Toc47383836 \h </w:instrText>
        </w:r>
        <w:r w:rsidR="00A13F2D">
          <w:rPr>
            <w:noProof/>
            <w:webHidden/>
          </w:rPr>
        </w:r>
        <w:r w:rsidR="00A13F2D">
          <w:rPr>
            <w:noProof/>
            <w:webHidden/>
          </w:rPr>
          <w:fldChar w:fldCharType="separate"/>
        </w:r>
        <w:r w:rsidR="00A13F2D">
          <w:rPr>
            <w:noProof/>
            <w:webHidden/>
          </w:rPr>
          <w:t>38</w:t>
        </w:r>
        <w:r w:rsidR="00A13F2D">
          <w:rPr>
            <w:noProof/>
            <w:webHidden/>
          </w:rPr>
          <w:fldChar w:fldCharType="end"/>
        </w:r>
      </w:hyperlink>
    </w:p>
    <w:p w14:paraId="132A3678" w14:textId="0AC335D8" w:rsidR="00A13F2D" w:rsidRDefault="00F84127">
      <w:pPr>
        <w:pStyle w:val="Mucluc2"/>
        <w:rPr>
          <w:rFonts w:asciiTheme="minorHAnsi" w:eastAsiaTheme="minorEastAsia" w:hAnsiTheme="minorHAnsi" w:cstheme="minorBidi"/>
          <w:noProof/>
        </w:rPr>
      </w:pPr>
      <w:hyperlink w:anchor="_Toc47383837" w:history="1">
        <w:r w:rsidR="00A13F2D" w:rsidRPr="0038237B">
          <w:rPr>
            <w:rStyle w:val="Siuktni"/>
            <w:noProof/>
          </w:rPr>
          <w:t>3.2.Kết qủa thử nghiệm hệ thống</w:t>
        </w:r>
        <w:r w:rsidR="00A13F2D">
          <w:rPr>
            <w:noProof/>
            <w:webHidden/>
          </w:rPr>
          <w:tab/>
        </w:r>
        <w:r w:rsidR="00A13F2D">
          <w:rPr>
            <w:noProof/>
            <w:webHidden/>
          </w:rPr>
          <w:fldChar w:fldCharType="begin"/>
        </w:r>
        <w:r w:rsidR="00A13F2D">
          <w:rPr>
            <w:noProof/>
            <w:webHidden/>
          </w:rPr>
          <w:instrText xml:space="preserve"> PAGEREF _Toc47383837 \h </w:instrText>
        </w:r>
        <w:r w:rsidR="00A13F2D">
          <w:rPr>
            <w:noProof/>
            <w:webHidden/>
          </w:rPr>
        </w:r>
        <w:r w:rsidR="00A13F2D">
          <w:rPr>
            <w:noProof/>
            <w:webHidden/>
          </w:rPr>
          <w:fldChar w:fldCharType="separate"/>
        </w:r>
        <w:r w:rsidR="00A13F2D">
          <w:rPr>
            <w:noProof/>
            <w:webHidden/>
          </w:rPr>
          <w:t>39</w:t>
        </w:r>
        <w:r w:rsidR="00A13F2D">
          <w:rPr>
            <w:noProof/>
            <w:webHidden/>
          </w:rPr>
          <w:fldChar w:fldCharType="end"/>
        </w:r>
      </w:hyperlink>
    </w:p>
    <w:p w14:paraId="55785B9B" w14:textId="605FE9A2" w:rsidR="00A13F2D" w:rsidRDefault="00F84127">
      <w:pPr>
        <w:pStyle w:val="Mucluc3"/>
        <w:tabs>
          <w:tab w:val="right" w:leader="dot" w:pos="8570"/>
        </w:tabs>
        <w:rPr>
          <w:rFonts w:asciiTheme="minorHAnsi" w:eastAsiaTheme="minorEastAsia" w:hAnsiTheme="minorHAnsi" w:cstheme="minorBidi"/>
          <w:noProof/>
        </w:rPr>
      </w:pPr>
      <w:hyperlink w:anchor="_Toc47383838" w:history="1">
        <w:r w:rsidR="00A13F2D" w:rsidRPr="0038237B">
          <w:rPr>
            <w:rStyle w:val="Siuktni"/>
            <w:noProof/>
          </w:rPr>
          <w:t>3.2.1.Giao diện ứng dụng</w:t>
        </w:r>
        <w:r w:rsidR="00A13F2D">
          <w:rPr>
            <w:noProof/>
            <w:webHidden/>
          </w:rPr>
          <w:tab/>
        </w:r>
        <w:r w:rsidR="00A13F2D">
          <w:rPr>
            <w:noProof/>
            <w:webHidden/>
          </w:rPr>
          <w:fldChar w:fldCharType="begin"/>
        </w:r>
        <w:r w:rsidR="00A13F2D">
          <w:rPr>
            <w:noProof/>
            <w:webHidden/>
          </w:rPr>
          <w:instrText xml:space="preserve"> PAGEREF _Toc47383838 \h </w:instrText>
        </w:r>
        <w:r w:rsidR="00A13F2D">
          <w:rPr>
            <w:noProof/>
            <w:webHidden/>
          </w:rPr>
        </w:r>
        <w:r w:rsidR="00A13F2D">
          <w:rPr>
            <w:noProof/>
            <w:webHidden/>
          </w:rPr>
          <w:fldChar w:fldCharType="separate"/>
        </w:r>
        <w:r w:rsidR="00A13F2D">
          <w:rPr>
            <w:noProof/>
            <w:webHidden/>
          </w:rPr>
          <w:t>39</w:t>
        </w:r>
        <w:r w:rsidR="00A13F2D">
          <w:rPr>
            <w:noProof/>
            <w:webHidden/>
          </w:rPr>
          <w:fldChar w:fldCharType="end"/>
        </w:r>
      </w:hyperlink>
    </w:p>
    <w:p w14:paraId="055F2420" w14:textId="725AF469" w:rsidR="00A13F2D" w:rsidRDefault="00F84127">
      <w:pPr>
        <w:pStyle w:val="Mucluc3"/>
        <w:tabs>
          <w:tab w:val="right" w:leader="dot" w:pos="8570"/>
        </w:tabs>
        <w:rPr>
          <w:rFonts w:asciiTheme="minorHAnsi" w:eastAsiaTheme="minorEastAsia" w:hAnsiTheme="minorHAnsi" w:cstheme="minorBidi"/>
          <w:noProof/>
        </w:rPr>
      </w:pPr>
      <w:hyperlink w:anchor="_Toc47383839" w:history="1">
        <w:r w:rsidR="00A13F2D" w:rsidRPr="0038237B">
          <w:rPr>
            <w:rStyle w:val="Siuktni"/>
            <w:noProof/>
          </w:rPr>
          <w:t>3.2.2.Kết quả thử nghiệm</w:t>
        </w:r>
        <w:r w:rsidR="00A13F2D">
          <w:rPr>
            <w:noProof/>
            <w:webHidden/>
          </w:rPr>
          <w:tab/>
        </w:r>
        <w:r w:rsidR="00A13F2D">
          <w:rPr>
            <w:noProof/>
            <w:webHidden/>
          </w:rPr>
          <w:fldChar w:fldCharType="begin"/>
        </w:r>
        <w:r w:rsidR="00A13F2D">
          <w:rPr>
            <w:noProof/>
            <w:webHidden/>
          </w:rPr>
          <w:instrText xml:space="preserve"> PAGEREF _Toc47383839 \h </w:instrText>
        </w:r>
        <w:r w:rsidR="00A13F2D">
          <w:rPr>
            <w:noProof/>
            <w:webHidden/>
          </w:rPr>
        </w:r>
        <w:r w:rsidR="00A13F2D">
          <w:rPr>
            <w:noProof/>
            <w:webHidden/>
          </w:rPr>
          <w:fldChar w:fldCharType="separate"/>
        </w:r>
        <w:r w:rsidR="00A13F2D">
          <w:rPr>
            <w:noProof/>
            <w:webHidden/>
          </w:rPr>
          <w:t>40</w:t>
        </w:r>
        <w:r w:rsidR="00A13F2D">
          <w:rPr>
            <w:noProof/>
            <w:webHidden/>
          </w:rPr>
          <w:fldChar w:fldCharType="end"/>
        </w:r>
      </w:hyperlink>
    </w:p>
    <w:p w14:paraId="2DF998CC" w14:textId="09A58412" w:rsidR="00A13F2D" w:rsidRDefault="00F84127">
      <w:pPr>
        <w:pStyle w:val="Mucluc1"/>
        <w:rPr>
          <w:rFonts w:asciiTheme="minorHAnsi" w:eastAsiaTheme="minorEastAsia" w:hAnsiTheme="minorHAnsi" w:cstheme="minorBidi"/>
          <w:b w:val="0"/>
          <w:sz w:val="22"/>
          <w:szCs w:val="22"/>
        </w:rPr>
      </w:pPr>
      <w:hyperlink w:anchor="_Toc47383840" w:history="1">
        <w:r w:rsidR="00A13F2D" w:rsidRPr="0038237B">
          <w:rPr>
            <w:rStyle w:val="Siuktni"/>
          </w:rPr>
          <w:t>KẾT LUẬN VÀ HƯỚNG PHÁT TRIỂN</w:t>
        </w:r>
        <w:r w:rsidR="00A13F2D">
          <w:rPr>
            <w:webHidden/>
          </w:rPr>
          <w:tab/>
        </w:r>
        <w:r w:rsidR="00A13F2D">
          <w:rPr>
            <w:webHidden/>
          </w:rPr>
          <w:fldChar w:fldCharType="begin"/>
        </w:r>
        <w:r w:rsidR="00A13F2D">
          <w:rPr>
            <w:webHidden/>
          </w:rPr>
          <w:instrText xml:space="preserve"> PAGEREF _Toc47383840 \h </w:instrText>
        </w:r>
        <w:r w:rsidR="00A13F2D">
          <w:rPr>
            <w:webHidden/>
          </w:rPr>
        </w:r>
        <w:r w:rsidR="00A13F2D">
          <w:rPr>
            <w:webHidden/>
          </w:rPr>
          <w:fldChar w:fldCharType="separate"/>
        </w:r>
        <w:r w:rsidR="00A13F2D">
          <w:rPr>
            <w:webHidden/>
          </w:rPr>
          <w:t>45</w:t>
        </w:r>
        <w:r w:rsidR="00A13F2D">
          <w:rPr>
            <w:webHidden/>
          </w:rPr>
          <w:fldChar w:fldCharType="end"/>
        </w:r>
      </w:hyperlink>
    </w:p>
    <w:p w14:paraId="5B679449" w14:textId="0E6F9E5A" w:rsidR="00A13F2D" w:rsidRDefault="00F84127">
      <w:pPr>
        <w:pStyle w:val="Mucluc2"/>
        <w:rPr>
          <w:rFonts w:asciiTheme="minorHAnsi" w:eastAsiaTheme="minorEastAsia" w:hAnsiTheme="minorHAnsi" w:cstheme="minorBidi"/>
          <w:noProof/>
        </w:rPr>
      </w:pPr>
      <w:hyperlink w:anchor="_Toc47383841" w:history="1">
        <w:r w:rsidR="00A13F2D" w:rsidRPr="0038237B">
          <w:rPr>
            <w:rStyle w:val="Siuktni"/>
            <w:noProof/>
          </w:rPr>
          <w:t>1. Kết quả đạt được</w:t>
        </w:r>
        <w:r w:rsidR="00A13F2D">
          <w:rPr>
            <w:noProof/>
            <w:webHidden/>
          </w:rPr>
          <w:tab/>
        </w:r>
        <w:r w:rsidR="00A13F2D">
          <w:rPr>
            <w:noProof/>
            <w:webHidden/>
          </w:rPr>
          <w:fldChar w:fldCharType="begin"/>
        </w:r>
        <w:r w:rsidR="00A13F2D">
          <w:rPr>
            <w:noProof/>
            <w:webHidden/>
          </w:rPr>
          <w:instrText xml:space="preserve"> PAGEREF _Toc47383841 \h </w:instrText>
        </w:r>
        <w:r w:rsidR="00A13F2D">
          <w:rPr>
            <w:noProof/>
            <w:webHidden/>
          </w:rPr>
        </w:r>
        <w:r w:rsidR="00A13F2D">
          <w:rPr>
            <w:noProof/>
            <w:webHidden/>
          </w:rPr>
          <w:fldChar w:fldCharType="separate"/>
        </w:r>
        <w:r w:rsidR="00A13F2D">
          <w:rPr>
            <w:noProof/>
            <w:webHidden/>
          </w:rPr>
          <w:t>45</w:t>
        </w:r>
        <w:r w:rsidR="00A13F2D">
          <w:rPr>
            <w:noProof/>
            <w:webHidden/>
          </w:rPr>
          <w:fldChar w:fldCharType="end"/>
        </w:r>
      </w:hyperlink>
    </w:p>
    <w:p w14:paraId="2FB0ADFB" w14:textId="70BFC644" w:rsidR="00A13F2D" w:rsidRDefault="00F84127">
      <w:pPr>
        <w:pStyle w:val="Mucluc2"/>
        <w:rPr>
          <w:rFonts w:asciiTheme="minorHAnsi" w:eastAsiaTheme="minorEastAsia" w:hAnsiTheme="minorHAnsi" w:cstheme="minorBidi"/>
          <w:noProof/>
        </w:rPr>
      </w:pPr>
      <w:hyperlink w:anchor="_Toc47383842" w:history="1">
        <w:r w:rsidR="00A13F2D" w:rsidRPr="0038237B">
          <w:rPr>
            <w:rStyle w:val="Siuktni"/>
            <w:noProof/>
          </w:rPr>
          <w:t>2. Hướng phát triển</w:t>
        </w:r>
        <w:r w:rsidR="00A13F2D">
          <w:rPr>
            <w:noProof/>
            <w:webHidden/>
          </w:rPr>
          <w:tab/>
        </w:r>
        <w:r w:rsidR="00A13F2D">
          <w:rPr>
            <w:noProof/>
            <w:webHidden/>
          </w:rPr>
          <w:fldChar w:fldCharType="begin"/>
        </w:r>
        <w:r w:rsidR="00A13F2D">
          <w:rPr>
            <w:noProof/>
            <w:webHidden/>
          </w:rPr>
          <w:instrText xml:space="preserve"> PAGEREF _Toc47383842 \h </w:instrText>
        </w:r>
        <w:r w:rsidR="00A13F2D">
          <w:rPr>
            <w:noProof/>
            <w:webHidden/>
          </w:rPr>
        </w:r>
        <w:r w:rsidR="00A13F2D">
          <w:rPr>
            <w:noProof/>
            <w:webHidden/>
          </w:rPr>
          <w:fldChar w:fldCharType="separate"/>
        </w:r>
        <w:r w:rsidR="00A13F2D">
          <w:rPr>
            <w:noProof/>
            <w:webHidden/>
          </w:rPr>
          <w:t>46</w:t>
        </w:r>
        <w:r w:rsidR="00A13F2D">
          <w:rPr>
            <w:noProof/>
            <w:webHidden/>
          </w:rPr>
          <w:fldChar w:fldCharType="end"/>
        </w:r>
      </w:hyperlink>
    </w:p>
    <w:p w14:paraId="59CD9C2C" w14:textId="4729F6A0" w:rsidR="001559F2" w:rsidRDefault="008E518B" w:rsidP="003821CA">
      <w:pPr>
        <w:jc w:val="both"/>
        <w:rPr>
          <w:b/>
        </w:rPr>
      </w:pPr>
      <w:r w:rsidRPr="00D27007">
        <w:rPr>
          <w:sz w:val="24"/>
          <w:szCs w:val="24"/>
        </w:rPr>
        <w:fldChar w:fldCharType="end"/>
      </w:r>
    </w:p>
    <w:p w14:paraId="3FED19B4" w14:textId="77777777" w:rsidR="00E361B8" w:rsidRDefault="00E361B8" w:rsidP="001559F2">
      <w:pPr>
        <w:jc w:val="center"/>
        <w:rPr>
          <w:b/>
        </w:rPr>
      </w:pPr>
    </w:p>
    <w:p w14:paraId="05FFE071" w14:textId="77777777" w:rsidR="00E361B8" w:rsidRDefault="00E361B8" w:rsidP="001559F2">
      <w:pPr>
        <w:jc w:val="center"/>
        <w:rPr>
          <w:b/>
        </w:rPr>
      </w:pPr>
    </w:p>
    <w:p w14:paraId="4451FE8E" w14:textId="77777777" w:rsidR="00E361B8" w:rsidRDefault="00E361B8" w:rsidP="001559F2">
      <w:pPr>
        <w:jc w:val="center"/>
        <w:rPr>
          <w:b/>
        </w:rPr>
      </w:pPr>
    </w:p>
    <w:p w14:paraId="189F6D92" w14:textId="77777777" w:rsidR="00E361B8" w:rsidRDefault="00E361B8" w:rsidP="001559F2">
      <w:pPr>
        <w:jc w:val="center"/>
        <w:rPr>
          <w:b/>
        </w:rPr>
      </w:pPr>
    </w:p>
    <w:p w14:paraId="373B47AA" w14:textId="77777777" w:rsidR="00E361B8" w:rsidRDefault="00E361B8" w:rsidP="001559F2">
      <w:pPr>
        <w:jc w:val="center"/>
        <w:rPr>
          <w:b/>
        </w:rPr>
      </w:pPr>
    </w:p>
    <w:p w14:paraId="7839257D" w14:textId="77777777" w:rsidR="00E361B8" w:rsidRDefault="00E361B8" w:rsidP="001559F2">
      <w:pPr>
        <w:jc w:val="center"/>
        <w:rPr>
          <w:b/>
        </w:rPr>
      </w:pPr>
    </w:p>
    <w:p w14:paraId="4360195B" w14:textId="77777777" w:rsidR="00E361B8" w:rsidRDefault="00E361B8" w:rsidP="001559F2">
      <w:pPr>
        <w:jc w:val="center"/>
        <w:rPr>
          <w:b/>
        </w:rPr>
      </w:pPr>
    </w:p>
    <w:p w14:paraId="58B99618" w14:textId="77777777" w:rsidR="00E361B8" w:rsidRDefault="00E361B8" w:rsidP="001559F2">
      <w:pPr>
        <w:jc w:val="center"/>
        <w:rPr>
          <w:b/>
        </w:rPr>
      </w:pPr>
    </w:p>
    <w:p w14:paraId="62BFEEFC" w14:textId="77777777" w:rsidR="00E361B8" w:rsidRDefault="00E361B8" w:rsidP="001559F2">
      <w:pPr>
        <w:jc w:val="center"/>
        <w:rPr>
          <w:b/>
        </w:rPr>
      </w:pPr>
    </w:p>
    <w:p w14:paraId="78401255" w14:textId="77777777" w:rsidR="00E361B8" w:rsidRDefault="00E361B8" w:rsidP="001559F2">
      <w:pPr>
        <w:jc w:val="center"/>
        <w:rPr>
          <w:b/>
        </w:rPr>
      </w:pPr>
    </w:p>
    <w:p w14:paraId="4D0C5072" w14:textId="77777777" w:rsidR="00E361B8" w:rsidRDefault="00E361B8" w:rsidP="001559F2">
      <w:pPr>
        <w:jc w:val="center"/>
        <w:rPr>
          <w:b/>
        </w:rPr>
      </w:pPr>
    </w:p>
    <w:p w14:paraId="6C771222" w14:textId="77777777" w:rsidR="00E361B8" w:rsidRDefault="00E361B8" w:rsidP="001559F2">
      <w:pPr>
        <w:jc w:val="center"/>
        <w:rPr>
          <w:b/>
        </w:rPr>
      </w:pPr>
    </w:p>
    <w:p w14:paraId="2EFF91B2" w14:textId="77777777" w:rsidR="00E361B8" w:rsidRDefault="00E361B8" w:rsidP="001559F2">
      <w:pPr>
        <w:jc w:val="center"/>
        <w:rPr>
          <w:b/>
        </w:rPr>
      </w:pPr>
    </w:p>
    <w:p w14:paraId="707B497E" w14:textId="7035B794" w:rsidR="00D009F0" w:rsidRDefault="00D009F0" w:rsidP="007E0648">
      <w:pPr>
        <w:rPr>
          <w:b/>
        </w:rPr>
      </w:pPr>
    </w:p>
    <w:p w14:paraId="7848347D" w14:textId="436F346F" w:rsidR="00C82802" w:rsidRDefault="00C82802">
      <w:pPr>
        <w:rPr>
          <w:b/>
        </w:rPr>
      </w:pPr>
    </w:p>
    <w:p w14:paraId="46D87B74" w14:textId="77777777" w:rsidR="00CB4233" w:rsidRDefault="00CB4233">
      <w:pPr>
        <w:rPr>
          <w:b/>
        </w:rPr>
      </w:pPr>
      <w:r>
        <w:rPr>
          <w:b/>
        </w:rPr>
        <w:br w:type="page"/>
      </w:r>
    </w:p>
    <w:p w14:paraId="2D2917A2" w14:textId="77777777" w:rsidR="00194568" w:rsidRDefault="00194568" w:rsidP="001559F2">
      <w:pPr>
        <w:jc w:val="center"/>
        <w:rPr>
          <w:b/>
        </w:rPr>
      </w:pPr>
    </w:p>
    <w:p w14:paraId="7B78357B" w14:textId="5414630F" w:rsidR="001559F2" w:rsidRPr="00D52EE4" w:rsidRDefault="00C82802" w:rsidP="001559F2">
      <w:pPr>
        <w:jc w:val="center"/>
        <w:rPr>
          <w:b/>
          <w:sz w:val="32"/>
          <w:rPrChange w:id="127" w:author="Nguyen Van Chau" w:date="2020-07-29T15:00:00Z">
            <w:rPr>
              <w:b/>
            </w:rPr>
          </w:rPrChange>
        </w:rPr>
      </w:pPr>
      <w:r w:rsidRPr="00D52EE4">
        <w:rPr>
          <w:b/>
          <w:sz w:val="32"/>
          <w:rPrChange w:id="128" w:author="Nguyen Van Chau" w:date="2020-07-29T15:00:00Z">
            <w:rPr>
              <w:b/>
            </w:rPr>
          </w:rPrChange>
        </w:rPr>
        <w:t xml:space="preserve">DANH </w:t>
      </w:r>
      <w:r w:rsidR="001559F2" w:rsidRPr="00D52EE4">
        <w:rPr>
          <w:b/>
          <w:sz w:val="32"/>
          <w:rPrChange w:id="129" w:author="Nguyen Van Chau" w:date="2020-07-29T15:00:00Z">
            <w:rPr>
              <w:b/>
            </w:rPr>
          </w:rPrChange>
        </w:rPr>
        <w:t>MỤC HÌNH ẢNH</w:t>
      </w:r>
    </w:p>
    <w:p w14:paraId="4DA8B967" w14:textId="77777777" w:rsidR="001559F2" w:rsidRDefault="001559F2" w:rsidP="001559F2">
      <w:pPr>
        <w:jc w:val="center"/>
        <w:rPr>
          <w:b/>
        </w:rPr>
      </w:pPr>
    </w:p>
    <w:p w14:paraId="5CDD78DC" w14:textId="77777777" w:rsidR="001559F2" w:rsidRDefault="001559F2" w:rsidP="001559F2">
      <w:pPr>
        <w:jc w:val="center"/>
        <w:rPr>
          <w:b/>
        </w:rPr>
      </w:pPr>
    </w:p>
    <w:p w14:paraId="5F9A1C20" w14:textId="0980242A" w:rsidR="00C77309" w:rsidRDefault="00C12EFA">
      <w:pPr>
        <w:pStyle w:val="Banghinhminhhoa"/>
        <w:tabs>
          <w:tab w:val="right" w:leader="dot" w:pos="8570"/>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7384869" w:history="1">
        <w:r w:rsidR="00C77309" w:rsidRPr="002140B9">
          <w:rPr>
            <w:rStyle w:val="Siuktni"/>
            <w:noProof/>
          </w:rPr>
          <w:t>Hình 1. Nhận diện khuôn mặt</w:t>
        </w:r>
        <w:r w:rsidR="00C77309">
          <w:rPr>
            <w:noProof/>
            <w:webHidden/>
          </w:rPr>
          <w:tab/>
        </w:r>
        <w:r w:rsidR="00C77309">
          <w:rPr>
            <w:noProof/>
            <w:webHidden/>
          </w:rPr>
          <w:fldChar w:fldCharType="begin"/>
        </w:r>
        <w:r w:rsidR="00C77309">
          <w:rPr>
            <w:noProof/>
            <w:webHidden/>
          </w:rPr>
          <w:instrText xml:space="preserve"> PAGEREF _Toc47384869 \h </w:instrText>
        </w:r>
        <w:r w:rsidR="00C77309">
          <w:rPr>
            <w:noProof/>
            <w:webHidden/>
          </w:rPr>
        </w:r>
        <w:r w:rsidR="00C77309">
          <w:rPr>
            <w:noProof/>
            <w:webHidden/>
          </w:rPr>
          <w:fldChar w:fldCharType="separate"/>
        </w:r>
        <w:r w:rsidR="00C77309">
          <w:rPr>
            <w:noProof/>
            <w:webHidden/>
          </w:rPr>
          <w:t>5</w:t>
        </w:r>
        <w:r w:rsidR="00C77309">
          <w:rPr>
            <w:noProof/>
            <w:webHidden/>
          </w:rPr>
          <w:fldChar w:fldCharType="end"/>
        </w:r>
      </w:hyperlink>
    </w:p>
    <w:p w14:paraId="3635D044" w14:textId="06145ADA"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0" w:history="1">
        <w:r w:rsidR="00C77309" w:rsidRPr="002140B9">
          <w:rPr>
            <w:rStyle w:val="Siuktni"/>
            <w:noProof/>
          </w:rPr>
          <w:t>Hình 2. Cấu trúc các phần của OpenCV</w:t>
        </w:r>
        <w:r w:rsidR="00C77309">
          <w:rPr>
            <w:noProof/>
            <w:webHidden/>
          </w:rPr>
          <w:tab/>
        </w:r>
        <w:r w:rsidR="00C77309">
          <w:rPr>
            <w:noProof/>
            <w:webHidden/>
          </w:rPr>
          <w:fldChar w:fldCharType="begin"/>
        </w:r>
        <w:r w:rsidR="00C77309">
          <w:rPr>
            <w:noProof/>
            <w:webHidden/>
          </w:rPr>
          <w:instrText xml:space="preserve"> PAGEREF _Toc47384870 \h </w:instrText>
        </w:r>
        <w:r w:rsidR="00C77309">
          <w:rPr>
            <w:noProof/>
            <w:webHidden/>
          </w:rPr>
        </w:r>
        <w:r w:rsidR="00C77309">
          <w:rPr>
            <w:noProof/>
            <w:webHidden/>
          </w:rPr>
          <w:fldChar w:fldCharType="separate"/>
        </w:r>
        <w:r w:rsidR="00C77309">
          <w:rPr>
            <w:noProof/>
            <w:webHidden/>
          </w:rPr>
          <w:t>10</w:t>
        </w:r>
        <w:r w:rsidR="00C77309">
          <w:rPr>
            <w:noProof/>
            <w:webHidden/>
          </w:rPr>
          <w:fldChar w:fldCharType="end"/>
        </w:r>
      </w:hyperlink>
    </w:p>
    <w:p w14:paraId="498395F9" w14:textId="434811C3"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1" w:history="1">
        <w:r w:rsidR="00C77309" w:rsidRPr="002140B9">
          <w:rPr>
            <w:rStyle w:val="Siuktni"/>
            <w:noProof/>
          </w:rPr>
          <w:t>Hình 3. Convolutional Neural Network (CNN)</w:t>
        </w:r>
        <w:r w:rsidR="00C77309">
          <w:rPr>
            <w:noProof/>
            <w:webHidden/>
          </w:rPr>
          <w:tab/>
        </w:r>
        <w:r w:rsidR="00C77309">
          <w:rPr>
            <w:noProof/>
            <w:webHidden/>
          </w:rPr>
          <w:fldChar w:fldCharType="begin"/>
        </w:r>
        <w:r w:rsidR="00C77309">
          <w:rPr>
            <w:noProof/>
            <w:webHidden/>
          </w:rPr>
          <w:instrText xml:space="preserve"> PAGEREF _Toc47384871 \h </w:instrText>
        </w:r>
        <w:r w:rsidR="00C77309">
          <w:rPr>
            <w:noProof/>
            <w:webHidden/>
          </w:rPr>
        </w:r>
        <w:r w:rsidR="00C77309">
          <w:rPr>
            <w:noProof/>
            <w:webHidden/>
          </w:rPr>
          <w:fldChar w:fldCharType="separate"/>
        </w:r>
        <w:r w:rsidR="00C77309">
          <w:rPr>
            <w:noProof/>
            <w:webHidden/>
          </w:rPr>
          <w:t>12</w:t>
        </w:r>
        <w:r w:rsidR="00C77309">
          <w:rPr>
            <w:noProof/>
            <w:webHidden/>
          </w:rPr>
          <w:fldChar w:fldCharType="end"/>
        </w:r>
      </w:hyperlink>
    </w:p>
    <w:p w14:paraId="581D400E" w14:textId="367A7DDE" w:rsidR="00C77309" w:rsidRDefault="00F84127">
      <w:pPr>
        <w:pStyle w:val="Banghinhminhhoa"/>
        <w:tabs>
          <w:tab w:val="right" w:leader="dot" w:pos="8570"/>
        </w:tabs>
        <w:rPr>
          <w:rFonts w:asciiTheme="minorHAnsi" w:eastAsiaTheme="minorEastAsia" w:hAnsiTheme="minorHAnsi" w:cstheme="minorBidi"/>
          <w:noProof/>
          <w:sz w:val="22"/>
          <w:szCs w:val="22"/>
        </w:rPr>
      </w:pPr>
      <w:hyperlink r:id="rId19" w:anchor="_Toc47384872" w:history="1">
        <w:r w:rsidR="00C77309" w:rsidRPr="002140B9">
          <w:rPr>
            <w:rStyle w:val="Siuktni"/>
            <w:noProof/>
          </w:rPr>
          <w:t>Hình 4. Feature Map</w:t>
        </w:r>
        <w:r w:rsidR="00C77309">
          <w:rPr>
            <w:noProof/>
            <w:webHidden/>
          </w:rPr>
          <w:tab/>
        </w:r>
        <w:r w:rsidR="00C77309">
          <w:rPr>
            <w:noProof/>
            <w:webHidden/>
          </w:rPr>
          <w:fldChar w:fldCharType="begin"/>
        </w:r>
        <w:r w:rsidR="00C77309">
          <w:rPr>
            <w:noProof/>
            <w:webHidden/>
          </w:rPr>
          <w:instrText xml:space="preserve"> PAGEREF _Toc47384872 \h </w:instrText>
        </w:r>
        <w:r w:rsidR="00C77309">
          <w:rPr>
            <w:noProof/>
            <w:webHidden/>
          </w:rPr>
        </w:r>
        <w:r w:rsidR="00C77309">
          <w:rPr>
            <w:noProof/>
            <w:webHidden/>
          </w:rPr>
          <w:fldChar w:fldCharType="separate"/>
        </w:r>
        <w:r w:rsidR="00C77309">
          <w:rPr>
            <w:noProof/>
            <w:webHidden/>
          </w:rPr>
          <w:t>13</w:t>
        </w:r>
        <w:r w:rsidR="00C77309">
          <w:rPr>
            <w:noProof/>
            <w:webHidden/>
          </w:rPr>
          <w:fldChar w:fldCharType="end"/>
        </w:r>
      </w:hyperlink>
    </w:p>
    <w:p w14:paraId="752F47AD" w14:textId="76C1F257"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3" w:history="1">
        <w:r w:rsidR="00C77309" w:rsidRPr="002140B9">
          <w:rPr>
            <w:rStyle w:val="Siuktni"/>
            <w:noProof/>
          </w:rPr>
          <w:t>Hình 5. Filter phát hiện cạnh</w:t>
        </w:r>
        <w:r w:rsidR="00C77309">
          <w:rPr>
            <w:noProof/>
            <w:webHidden/>
          </w:rPr>
          <w:tab/>
        </w:r>
        <w:r w:rsidR="00C77309">
          <w:rPr>
            <w:noProof/>
            <w:webHidden/>
          </w:rPr>
          <w:fldChar w:fldCharType="begin"/>
        </w:r>
        <w:r w:rsidR="00C77309">
          <w:rPr>
            <w:noProof/>
            <w:webHidden/>
          </w:rPr>
          <w:instrText xml:space="preserve"> PAGEREF _Toc47384873 \h </w:instrText>
        </w:r>
        <w:r w:rsidR="00C77309">
          <w:rPr>
            <w:noProof/>
            <w:webHidden/>
          </w:rPr>
        </w:r>
        <w:r w:rsidR="00C77309">
          <w:rPr>
            <w:noProof/>
            <w:webHidden/>
          </w:rPr>
          <w:fldChar w:fldCharType="separate"/>
        </w:r>
        <w:r w:rsidR="00C77309">
          <w:rPr>
            <w:noProof/>
            <w:webHidden/>
          </w:rPr>
          <w:t>14</w:t>
        </w:r>
        <w:r w:rsidR="00C77309">
          <w:rPr>
            <w:noProof/>
            <w:webHidden/>
          </w:rPr>
          <w:fldChar w:fldCharType="end"/>
        </w:r>
      </w:hyperlink>
    </w:p>
    <w:p w14:paraId="31DDBBF3" w14:textId="0C8769CE"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4" w:history="1">
        <w:r w:rsidR="00C77309" w:rsidRPr="002140B9">
          <w:rPr>
            <w:rStyle w:val="Siuktni"/>
            <w:noProof/>
          </w:rPr>
          <w:t>Hình 6. Ví dụ về Filter phát hiện cạnh</w:t>
        </w:r>
        <w:r w:rsidR="00C77309">
          <w:rPr>
            <w:noProof/>
            <w:webHidden/>
          </w:rPr>
          <w:tab/>
        </w:r>
        <w:r w:rsidR="00C77309">
          <w:rPr>
            <w:noProof/>
            <w:webHidden/>
          </w:rPr>
          <w:fldChar w:fldCharType="begin"/>
        </w:r>
        <w:r w:rsidR="00C77309">
          <w:rPr>
            <w:noProof/>
            <w:webHidden/>
          </w:rPr>
          <w:instrText xml:space="preserve"> PAGEREF _Toc47384874 \h </w:instrText>
        </w:r>
        <w:r w:rsidR="00C77309">
          <w:rPr>
            <w:noProof/>
            <w:webHidden/>
          </w:rPr>
        </w:r>
        <w:r w:rsidR="00C77309">
          <w:rPr>
            <w:noProof/>
            <w:webHidden/>
          </w:rPr>
          <w:fldChar w:fldCharType="separate"/>
        </w:r>
        <w:r w:rsidR="00C77309">
          <w:rPr>
            <w:noProof/>
            <w:webHidden/>
          </w:rPr>
          <w:t>15</w:t>
        </w:r>
        <w:r w:rsidR="00C77309">
          <w:rPr>
            <w:noProof/>
            <w:webHidden/>
          </w:rPr>
          <w:fldChar w:fldCharType="end"/>
        </w:r>
      </w:hyperlink>
    </w:p>
    <w:p w14:paraId="228015BF" w14:textId="1228F628"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5" w:history="1">
        <w:r w:rsidR="00C77309" w:rsidRPr="002140B9">
          <w:rPr>
            <w:rStyle w:val="Siuktni"/>
            <w:noProof/>
          </w:rPr>
          <w:t>Hình 7. Cách hoạt động của filter</w:t>
        </w:r>
        <w:r w:rsidR="00C77309">
          <w:rPr>
            <w:noProof/>
            <w:webHidden/>
          </w:rPr>
          <w:tab/>
        </w:r>
        <w:r w:rsidR="00C77309">
          <w:rPr>
            <w:noProof/>
            <w:webHidden/>
          </w:rPr>
          <w:fldChar w:fldCharType="begin"/>
        </w:r>
        <w:r w:rsidR="00C77309">
          <w:rPr>
            <w:noProof/>
            <w:webHidden/>
          </w:rPr>
          <w:instrText xml:space="preserve"> PAGEREF _Toc47384875 \h </w:instrText>
        </w:r>
        <w:r w:rsidR="00C77309">
          <w:rPr>
            <w:noProof/>
            <w:webHidden/>
          </w:rPr>
        </w:r>
        <w:r w:rsidR="00C77309">
          <w:rPr>
            <w:noProof/>
            <w:webHidden/>
          </w:rPr>
          <w:fldChar w:fldCharType="separate"/>
        </w:r>
        <w:r w:rsidR="00C77309">
          <w:rPr>
            <w:noProof/>
            <w:webHidden/>
          </w:rPr>
          <w:t>15</w:t>
        </w:r>
        <w:r w:rsidR="00C77309">
          <w:rPr>
            <w:noProof/>
            <w:webHidden/>
          </w:rPr>
          <w:fldChar w:fldCharType="end"/>
        </w:r>
      </w:hyperlink>
    </w:p>
    <w:p w14:paraId="26CF0A45" w14:textId="4E4E2B54"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6" w:history="1">
        <w:r w:rsidR="00C77309" w:rsidRPr="002140B9">
          <w:rPr>
            <w:rStyle w:val="Siuktni"/>
            <w:noProof/>
          </w:rPr>
          <w:t>Hình 8: Quá trình Pooling</w:t>
        </w:r>
        <w:r w:rsidR="00C77309">
          <w:rPr>
            <w:noProof/>
            <w:webHidden/>
          </w:rPr>
          <w:tab/>
        </w:r>
        <w:r w:rsidR="00C77309">
          <w:rPr>
            <w:noProof/>
            <w:webHidden/>
          </w:rPr>
          <w:fldChar w:fldCharType="begin"/>
        </w:r>
        <w:r w:rsidR="00C77309">
          <w:rPr>
            <w:noProof/>
            <w:webHidden/>
          </w:rPr>
          <w:instrText xml:space="preserve"> PAGEREF _Toc47384876 \h </w:instrText>
        </w:r>
        <w:r w:rsidR="00C77309">
          <w:rPr>
            <w:noProof/>
            <w:webHidden/>
          </w:rPr>
        </w:r>
        <w:r w:rsidR="00C77309">
          <w:rPr>
            <w:noProof/>
            <w:webHidden/>
          </w:rPr>
          <w:fldChar w:fldCharType="separate"/>
        </w:r>
        <w:r w:rsidR="00C77309">
          <w:rPr>
            <w:noProof/>
            <w:webHidden/>
          </w:rPr>
          <w:t>17</w:t>
        </w:r>
        <w:r w:rsidR="00C77309">
          <w:rPr>
            <w:noProof/>
            <w:webHidden/>
          </w:rPr>
          <w:fldChar w:fldCharType="end"/>
        </w:r>
      </w:hyperlink>
    </w:p>
    <w:p w14:paraId="6FC9B049" w14:textId="7382D5FD"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7" w:history="1">
        <w:r w:rsidR="00C77309" w:rsidRPr="002140B9">
          <w:rPr>
            <w:rStyle w:val="Siuktni"/>
            <w:noProof/>
          </w:rPr>
          <w:t>Hình 9. Kiến trúc mạng MTCNN</w:t>
        </w:r>
        <w:r w:rsidR="00C77309">
          <w:rPr>
            <w:noProof/>
            <w:webHidden/>
          </w:rPr>
          <w:tab/>
        </w:r>
        <w:r w:rsidR="00C77309">
          <w:rPr>
            <w:noProof/>
            <w:webHidden/>
          </w:rPr>
          <w:fldChar w:fldCharType="begin"/>
        </w:r>
        <w:r w:rsidR="00C77309">
          <w:rPr>
            <w:noProof/>
            <w:webHidden/>
          </w:rPr>
          <w:instrText xml:space="preserve"> PAGEREF _Toc47384877 \h </w:instrText>
        </w:r>
        <w:r w:rsidR="00C77309">
          <w:rPr>
            <w:noProof/>
            <w:webHidden/>
          </w:rPr>
        </w:r>
        <w:r w:rsidR="00C77309">
          <w:rPr>
            <w:noProof/>
            <w:webHidden/>
          </w:rPr>
          <w:fldChar w:fldCharType="separate"/>
        </w:r>
        <w:r w:rsidR="00C77309">
          <w:rPr>
            <w:noProof/>
            <w:webHidden/>
          </w:rPr>
          <w:t>18</w:t>
        </w:r>
        <w:r w:rsidR="00C77309">
          <w:rPr>
            <w:noProof/>
            <w:webHidden/>
          </w:rPr>
          <w:fldChar w:fldCharType="end"/>
        </w:r>
      </w:hyperlink>
    </w:p>
    <w:p w14:paraId="277CDBB4" w14:textId="75415BCA"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8" w:history="1">
        <w:r w:rsidR="00C77309" w:rsidRPr="002140B9">
          <w:rPr>
            <w:rStyle w:val="Siuktni"/>
            <w:noProof/>
          </w:rPr>
          <w:t>Hình 10. Mạng neural P-Net</w:t>
        </w:r>
        <w:r w:rsidR="00C77309">
          <w:rPr>
            <w:noProof/>
            <w:webHidden/>
          </w:rPr>
          <w:tab/>
        </w:r>
        <w:r w:rsidR="00C77309">
          <w:rPr>
            <w:noProof/>
            <w:webHidden/>
          </w:rPr>
          <w:fldChar w:fldCharType="begin"/>
        </w:r>
        <w:r w:rsidR="00C77309">
          <w:rPr>
            <w:noProof/>
            <w:webHidden/>
          </w:rPr>
          <w:instrText xml:space="preserve"> PAGEREF _Toc47384878 \h </w:instrText>
        </w:r>
        <w:r w:rsidR="00C77309">
          <w:rPr>
            <w:noProof/>
            <w:webHidden/>
          </w:rPr>
        </w:r>
        <w:r w:rsidR="00C77309">
          <w:rPr>
            <w:noProof/>
            <w:webHidden/>
          </w:rPr>
          <w:fldChar w:fldCharType="separate"/>
        </w:r>
        <w:r w:rsidR="00C77309">
          <w:rPr>
            <w:noProof/>
            <w:webHidden/>
          </w:rPr>
          <w:t>19</w:t>
        </w:r>
        <w:r w:rsidR="00C77309">
          <w:rPr>
            <w:noProof/>
            <w:webHidden/>
          </w:rPr>
          <w:fldChar w:fldCharType="end"/>
        </w:r>
      </w:hyperlink>
    </w:p>
    <w:p w14:paraId="7C05538A" w14:textId="23B36798"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79" w:history="1">
        <w:r w:rsidR="00C77309" w:rsidRPr="002140B9">
          <w:rPr>
            <w:rStyle w:val="Siuktni"/>
            <w:noProof/>
          </w:rPr>
          <w:t>Hình 11. Mạng neural R-Net</w:t>
        </w:r>
        <w:r w:rsidR="00C77309">
          <w:rPr>
            <w:noProof/>
            <w:webHidden/>
          </w:rPr>
          <w:tab/>
        </w:r>
        <w:r w:rsidR="00C77309">
          <w:rPr>
            <w:noProof/>
            <w:webHidden/>
          </w:rPr>
          <w:fldChar w:fldCharType="begin"/>
        </w:r>
        <w:r w:rsidR="00C77309">
          <w:rPr>
            <w:noProof/>
            <w:webHidden/>
          </w:rPr>
          <w:instrText xml:space="preserve"> PAGEREF _Toc47384879 \h </w:instrText>
        </w:r>
        <w:r w:rsidR="00C77309">
          <w:rPr>
            <w:noProof/>
            <w:webHidden/>
          </w:rPr>
        </w:r>
        <w:r w:rsidR="00C77309">
          <w:rPr>
            <w:noProof/>
            <w:webHidden/>
          </w:rPr>
          <w:fldChar w:fldCharType="separate"/>
        </w:r>
        <w:r w:rsidR="00C77309">
          <w:rPr>
            <w:noProof/>
            <w:webHidden/>
          </w:rPr>
          <w:t>20</w:t>
        </w:r>
        <w:r w:rsidR="00C77309">
          <w:rPr>
            <w:noProof/>
            <w:webHidden/>
          </w:rPr>
          <w:fldChar w:fldCharType="end"/>
        </w:r>
      </w:hyperlink>
    </w:p>
    <w:p w14:paraId="7362DC73" w14:textId="3FB902FB"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0" w:history="1">
        <w:r w:rsidR="00C77309" w:rsidRPr="002140B9">
          <w:rPr>
            <w:rStyle w:val="Siuktni"/>
            <w:noProof/>
          </w:rPr>
          <w:t>Hình 12. Mạng neural O-Net</w:t>
        </w:r>
        <w:r w:rsidR="00C77309">
          <w:rPr>
            <w:noProof/>
            <w:webHidden/>
          </w:rPr>
          <w:tab/>
        </w:r>
        <w:r w:rsidR="00C77309">
          <w:rPr>
            <w:noProof/>
            <w:webHidden/>
          </w:rPr>
          <w:fldChar w:fldCharType="begin"/>
        </w:r>
        <w:r w:rsidR="00C77309">
          <w:rPr>
            <w:noProof/>
            <w:webHidden/>
          </w:rPr>
          <w:instrText xml:space="preserve"> PAGEREF _Toc47384880 \h </w:instrText>
        </w:r>
        <w:r w:rsidR="00C77309">
          <w:rPr>
            <w:noProof/>
            <w:webHidden/>
          </w:rPr>
        </w:r>
        <w:r w:rsidR="00C77309">
          <w:rPr>
            <w:noProof/>
            <w:webHidden/>
          </w:rPr>
          <w:fldChar w:fldCharType="separate"/>
        </w:r>
        <w:r w:rsidR="00C77309">
          <w:rPr>
            <w:noProof/>
            <w:webHidden/>
          </w:rPr>
          <w:t>21</w:t>
        </w:r>
        <w:r w:rsidR="00C77309">
          <w:rPr>
            <w:noProof/>
            <w:webHidden/>
          </w:rPr>
          <w:fldChar w:fldCharType="end"/>
        </w:r>
      </w:hyperlink>
    </w:p>
    <w:p w14:paraId="32B029C7" w14:textId="79CED2CA"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1" w:history="1">
        <w:r w:rsidR="00C77309" w:rsidRPr="002140B9">
          <w:rPr>
            <w:rStyle w:val="Siuktni"/>
            <w:noProof/>
          </w:rPr>
          <w:t>Hình 13. Phát hiện khuôn mặt với MTCNN</w:t>
        </w:r>
        <w:r w:rsidR="00C77309">
          <w:rPr>
            <w:noProof/>
            <w:webHidden/>
          </w:rPr>
          <w:tab/>
        </w:r>
        <w:r w:rsidR="00C77309">
          <w:rPr>
            <w:noProof/>
            <w:webHidden/>
          </w:rPr>
          <w:fldChar w:fldCharType="begin"/>
        </w:r>
        <w:r w:rsidR="00C77309">
          <w:rPr>
            <w:noProof/>
            <w:webHidden/>
          </w:rPr>
          <w:instrText xml:space="preserve"> PAGEREF _Toc47384881 \h </w:instrText>
        </w:r>
        <w:r w:rsidR="00C77309">
          <w:rPr>
            <w:noProof/>
            <w:webHidden/>
          </w:rPr>
        </w:r>
        <w:r w:rsidR="00C77309">
          <w:rPr>
            <w:noProof/>
            <w:webHidden/>
          </w:rPr>
          <w:fldChar w:fldCharType="separate"/>
        </w:r>
        <w:r w:rsidR="00C77309">
          <w:rPr>
            <w:noProof/>
            <w:webHidden/>
          </w:rPr>
          <w:t>22</w:t>
        </w:r>
        <w:r w:rsidR="00C77309">
          <w:rPr>
            <w:noProof/>
            <w:webHidden/>
          </w:rPr>
          <w:fldChar w:fldCharType="end"/>
        </w:r>
      </w:hyperlink>
    </w:p>
    <w:p w14:paraId="2B3F96D4" w14:textId="0EACDBE1"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2" w:history="1">
        <w:r w:rsidR="00C77309" w:rsidRPr="002140B9">
          <w:rPr>
            <w:rStyle w:val="Siuktni"/>
            <w:noProof/>
          </w:rPr>
          <w:t>Hình 14. Learning similarity</w:t>
        </w:r>
        <w:r w:rsidR="00C77309">
          <w:rPr>
            <w:noProof/>
            <w:webHidden/>
          </w:rPr>
          <w:tab/>
        </w:r>
        <w:r w:rsidR="00C77309">
          <w:rPr>
            <w:noProof/>
            <w:webHidden/>
          </w:rPr>
          <w:fldChar w:fldCharType="begin"/>
        </w:r>
        <w:r w:rsidR="00C77309">
          <w:rPr>
            <w:noProof/>
            <w:webHidden/>
          </w:rPr>
          <w:instrText xml:space="preserve"> PAGEREF _Toc47384882 \h </w:instrText>
        </w:r>
        <w:r w:rsidR="00C77309">
          <w:rPr>
            <w:noProof/>
            <w:webHidden/>
          </w:rPr>
        </w:r>
        <w:r w:rsidR="00C77309">
          <w:rPr>
            <w:noProof/>
            <w:webHidden/>
          </w:rPr>
          <w:fldChar w:fldCharType="separate"/>
        </w:r>
        <w:r w:rsidR="00C77309">
          <w:rPr>
            <w:noProof/>
            <w:webHidden/>
          </w:rPr>
          <w:t>23</w:t>
        </w:r>
        <w:r w:rsidR="00C77309">
          <w:rPr>
            <w:noProof/>
            <w:webHidden/>
          </w:rPr>
          <w:fldChar w:fldCharType="end"/>
        </w:r>
      </w:hyperlink>
    </w:p>
    <w:p w14:paraId="418A0D32" w14:textId="189C92F3"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3" w:history="1">
        <w:r w:rsidR="00C77309" w:rsidRPr="002140B9">
          <w:rPr>
            <w:rStyle w:val="Siuktni"/>
            <w:noProof/>
          </w:rPr>
          <w:t>Hình 15. Siam network</w:t>
        </w:r>
        <w:r w:rsidR="00C77309">
          <w:rPr>
            <w:noProof/>
            <w:webHidden/>
          </w:rPr>
          <w:tab/>
        </w:r>
        <w:r w:rsidR="00C77309">
          <w:rPr>
            <w:noProof/>
            <w:webHidden/>
          </w:rPr>
          <w:fldChar w:fldCharType="begin"/>
        </w:r>
        <w:r w:rsidR="00C77309">
          <w:rPr>
            <w:noProof/>
            <w:webHidden/>
          </w:rPr>
          <w:instrText xml:space="preserve"> PAGEREF _Toc47384883 \h </w:instrText>
        </w:r>
        <w:r w:rsidR="00C77309">
          <w:rPr>
            <w:noProof/>
            <w:webHidden/>
          </w:rPr>
        </w:r>
        <w:r w:rsidR="00C77309">
          <w:rPr>
            <w:noProof/>
            <w:webHidden/>
          </w:rPr>
          <w:fldChar w:fldCharType="separate"/>
        </w:r>
        <w:r w:rsidR="00C77309">
          <w:rPr>
            <w:noProof/>
            <w:webHidden/>
          </w:rPr>
          <w:t>24</w:t>
        </w:r>
        <w:r w:rsidR="00C77309">
          <w:rPr>
            <w:noProof/>
            <w:webHidden/>
          </w:rPr>
          <w:fldChar w:fldCharType="end"/>
        </w:r>
      </w:hyperlink>
    </w:p>
    <w:p w14:paraId="68290A42" w14:textId="355EE826"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4" w:history="1">
        <w:r w:rsidR="00C77309" w:rsidRPr="002140B9">
          <w:rPr>
            <w:rStyle w:val="Siuktni"/>
            <w:noProof/>
          </w:rPr>
          <w:t>Hình 16. FaceNet lấy hình ảnh khuôn mặt làm đầu vào và xuất ra vector embedding</w:t>
        </w:r>
        <w:r w:rsidR="00C77309">
          <w:rPr>
            <w:noProof/>
            <w:webHidden/>
          </w:rPr>
          <w:tab/>
        </w:r>
        <w:r w:rsidR="00C77309">
          <w:rPr>
            <w:noProof/>
            <w:webHidden/>
          </w:rPr>
          <w:fldChar w:fldCharType="begin"/>
        </w:r>
        <w:r w:rsidR="00C77309">
          <w:rPr>
            <w:noProof/>
            <w:webHidden/>
          </w:rPr>
          <w:instrText xml:space="preserve"> PAGEREF _Toc47384884 \h </w:instrText>
        </w:r>
        <w:r w:rsidR="00C77309">
          <w:rPr>
            <w:noProof/>
            <w:webHidden/>
          </w:rPr>
        </w:r>
        <w:r w:rsidR="00C77309">
          <w:rPr>
            <w:noProof/>
            <w:webHidden/>
          </w:rPr>
          <w:fldChar w:fldCharType="separate"/>
        </w:r>
        <w:r w:rsidR="00C77309">
          <w:rPr>
            <w:noProof/>
            <w:webHidden/>
          </w:rPr>
          <w:t>26</w:t>
        </w:r>
        <w:r w:rsidR="00C77309">
          <w:rPr>
            <w:noProof/>
            <w:webHidden/>
          </w:rPr>
          <w:fldChar w:fldCharType="end"/>
        </w:r>
      </w:hyperlink>
    </w:p>
    <w:p w14:paraId="097B70AE" w14:textId="01B9C389"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5" w:history="1">
        <w:r w:rsidR="00C77309" w:rsidRPr="002140B9">
          <w:rPr>
            <w:rStyle w:val="Siuktni"/>
            <w:noProof/>
          </w:rPr>
          <w:t>Hình 17. Triplet loss trên hai positive faces-mặt tích cực và một negative face-mặt tiêu cực</w:t>
        </w:r>
        <w:r w:rsidR="00C77309">
          <w:rPr>
            <w:noProof/>
            <w:webHidden/>
          </w:rPr>
          <w:tab/>
        </w:r>
        <w:r w:rsidR="00C77309">
          <w:rPr>
            <w:noProof/>
            <w:webHidden/>
          </w:rPr>
          <w:fldChar w:fldCharType="begin"/>
        </w:r>
        <w:r w:rsidR="00C77309">
          <w:rPr>
            <w:noProof/>
            <w:webHidden/>
          </w:rPr>
          <w:instrText xml:space="preserve"> PAGEREF _Toc47384885 \h </w:instrText>
        </w:r>
        <w:r w:rsidR="00C77309">
          <w:rPr>
            <w:noProof/>
            <w:webHidden/>
          </w:rPr>
        </w:r>
        <w:r w:rsidR="00C77309">
          <w:rPr>
            <w:noProof/>
            <w:webHidden/>
          </w:rPr>
          <w:fldChar w:fldCharType="separate"/>
        </w:r>
        <w:r w:rsidR="00C77309">
          <w:rPr>
            <w:noProof/>
            <w:webHidden/>
          </w:rPr>
          <w:t>28</w:t>
        </w:r>
        <w:r w:rsidR="00C77309">
          <w:rPr>
            <w:noProof/>
            <w:webHidden/>
          </w:rPr>
          <w:fldChar w:fldCharType="end"/>
        </w:r>
      </w:hyperlink>
    </w:p>
    <w:p w14:paraId="5F9E697F" w14:textId="0E5E0AF2"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6" w:history="1">
        <w:r w:rsidR="00C77309" w:rsidRPr="002140B9">
          <w:rPr>
            <w:rStyle w:val="Siuktni"/>
            <w:noProof/>
          </w:rPr>
          <w:t>Hình 18. Triplet loss</w:t>
        </w:r>
        <w:r w:rsidR="00C77309">
          <w:rPr>
            <w:noProof/>
            <w:webHidden/>
          </w:rPr>
          <w:tab/>
        </w:r>
        <w:r w:rsidR="00C77309">
          <w:rPr>
            <w:noProof/>
            <w:webHidden/>
          </w:rPr>
          <w:fldChar w:fldCharType="begin"/>
        </w:r>
        <w:r w:rsidR="00C77309">
          <w:rPr>
            <w:noProof/>
            <w:webHidden/>
          </w:rPr>
          <w:instrText xml:space="preserve"> PAGEREF _Toc47384886 \h </w:instrText>
        </w:r>
        <w:r w:rsidR="00C77309">
          <w:rPr>
            <w:noProof/>
            <w:webHidden/>
          </w:rPr>
        </w:r>
        <w:r w:rsidR="00C77309">
          <w:rPr>
            <w:noProof/>
            <w:webHidden/>
          </w:rPr>
          <w:fldChar w:fldCharType="separate"/>
        </w:r>
        <w:r w:rsidR="00C77309">
          <w:rPr>
            <w:noProof/>
            <w:webHidden/>
          </w:rPr>
          <w:t>29</w:t>
        </w:r>
        <w:r w:rsidR="00C77309">
          <w:rPr>
            <w:noProof/>
            <w:webHidden/>
          </w:rPr>
          <w:fldChar w:fldCharType="end"/>
        </w:r>
      </w:hyperlink>
    </w:p>
    <w:p w14:paraId="5B42265F" w14:textId="21D258C1"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7" w:history="1">
        <w:r w:rsidR="00C77309" w:rsidRPr="002140B9">
          <w:rPr>
            <w:rStyle w:val="Siuktni"/>
            <w:noProof/>
          </w:rPr>
          <w:t>Hình 19. Triplet loss trước và sau khi đào tạo</w:t>
        </w:r>
        <w:r w:rsidR="00C77309">
          <w:rPr>
            <w:noProof/>
            <w:webHidden/>
          </w:rPr>
          <w:tab/>
        </w:r>
        <w:r w:rsidR="00C77309">
          <w:rPr>
            <w:noProof/>
            <w:webHidden/>
          </w:rPr>
          <w:fldChar w:fldCharType="begin"/>
        </w:r>
        <w:r w:rsidR="00C77309">
          <w:rPr>
            <w:noProof/>
            <w:webHidden/>
          </w:rPr>
          <w:instrText xml:space="preserve"> PAGEREF _Toc47384887 \h </w:instrText>
        </w:r>
        <w:r w:rsidR="00C77309">
          <w:rPr>
            <w:noProof/>
            <w:webHidden/>
          </w:rPr>
        </w:r>
        <w:r w:rsidR="00C77309">
          <w:rPr>
            <w:noProof/>
            <w:webHidden/>
          </w:rPr>
          <w:fldChar w:fldCharType="separate"/>
        </w:r>
        <w:r w:rsidR="00C77309">
          <w:rPr>
            <w:noProof/>
            <w:webHidden/>
          </w:rPr>
          <w:t>30</w:t>
        </w:r>
        <w:r w:rsidR="00C77309">
          <w:rPr>
            <w:noProof/>
            <w:webHidden/>
          </w:rPr>
          <w:fldChar w:fldCharType="end"/>
        </w:r>
      </w:hyperlink>
    </w:p>
    <w:p w14:paraId="13C6E04F" w14:textId="6B6EFF55"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8" w:history="1">
        <w:r w:rsidR="00C77309" w:rsidRPr="002140B9">
          <w:rPr>
            <w:rStyle w:val="Siuktni"/>
            <w:noProof/>
          </w:rPr>
          <w:t>Hình 20. Căn chỉnh khuôn mặt</w:t>
        </w:r>
        <w:r w:rsidR="00C77309">
          <w:rPr>
            <w:noProof/>
            <w:webHidden/>
          </w:rPr>
          <w:tab/>
        </w:r>
        <w:r w:rsidR="00C77309">
          <w:rPr>
            <w:noProof/>
            <w:webHidden/>
          </w:rPr>
          <w:fldChar w:fldCharType="begin"/>
        </w:r>
        <w:r w:rsidR="00C77309">
          <w:rPr>
            <w:noProof/>
            <w:webHidden/>
          </w:rPr>
          <w:instrText xml:space="preserve"> PAGEREF _Toc47384888 \h </w:instrText>
        </w:r>
        <w:r w:rsidR="00C77309">
          <w:rPr>
            <w:noProof/>
            <w:webHidden/>
          </w:rPr>
        </w:r>
        <w:r w:rsidR="00C77309">
          <w:rPr>
            <w:noProof/>
            <w:webHidden/>
          </w:rPr>
          <w:fldChar w:fldCharType="separate"/>
        </w:r>
        <w:r w:rsidR="00C77309">
          <w:rPr>
            <w:noProof/>
            <w:webHidden/>
          </w:rPr>
          <w:t>31</w:t>
        </w:r>
        <w:r w:rsidR="00C77309">
          <w:rPr>
            <w:noProof/>
            <w:webHidden/>
          </w:rPr>
          <w:fldChar w:fldCharType="end"/>
        </w:r>
      </w:hyperlink>
    </w:p>
    <w:p w14:paraId="4F97E95A" w14:textId="4C244DF4"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89" w:history="1">
        <w:r w:rsidR="00C77309" w:rsidRPr="002140B9">
          <w:rPr>
            <w:rStyle w:val="Siuktni"/>
            <w:noProof/>
          </w:rPr>
          <w:t>Hình 21. Phát hiện khuôn mặt với Haar cascade</w:t>
        </w:r>
        <w:r w:rsidR="00C77309">
          <w:rPr>
            <w:noProof/>
            <w:webHidden/>
          </w:rPr>
          <w:tab/>
        </w:r>
        <w:r w:rsidR="00C77309">
          <w:rPr>
            <w:noProof/>
            <w:webHidden/>
          </w:rPr>
          <w:fldChar w:fldCharType="begin"/>
        </w:r>
        <w:r w:rsidR="00C77309">
          <w:rPr>
            <w:noProof/>
            <w:webHidden/>
          </w:rPr>
          <w:instrText xml:space="preserve"> PAGEREF _Toc47384889 \h </w:instrText>
        </w:r>
        <w:r w:rsidR="00C77309">
          <w:rPr>
            <w:noProof/>
            <w:webHidden/>
          </w:rPr>
        </w:r>
        <w:r w:rsidR="00C77309">
          <w:rPr>
            <w:noProof/>
            <w:webHidden/>
          </w:rPr>
          <w:fldChar w:fldCharType="separate"/>
        </w:r>
        <w:r w:rsidR="00C77309">
          <w:rPr>
            <w:noProof/>
            <w:webHidden/>
          </w:rPr>
          <w:t>34</w:t>
        </w:r>
        <w:r w:rsidR="00C77309">
          <w:rPr>
            <w:noProof/>
            <w:webHidden/>
          </w:rPr>
          <w:fldChar w:fldCharType="end"/>
        </w:r>
      </w:hyperlink>
    </w:p>
    <w:p w14:paraId="11DFF372" w14:textId="35294C67"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0" w:history="1">
        <w:r w:rsidR="00C77309" w:rsidRPr="002140B9">
          <w:rPr>
            <w:rStyle w:val="Siuktni"/>
            <w:noProof/>
          </w:rPr>
          <w:t>Hình 22. Phát hiện khuôn mặt với MTCNN</w:t>
        </w:r>
        <w:r w:rsidR="00C77309">
          <w:rPr>
            <w:noProof/>
            <w:webHidden/>
          </w:rPr>
          <w:tab/>
        </w:r>
        <w:r w:rsidR="00C77309">
          <w:rPr>
            <w:noProof/>
            <w:webHidden/>
          </w:rPr>
          <w:fldChar w:fldCharType="begin"/>
        </w:r>
        <w:r w:rsidR="00C77309">
          <w:rPr>
            <w:noProof/>
            <w:webHidden/>
          </w:rPr>
          <w:instrText xml:space="preserve"> PAGEREF _Toc47384890 \h </w:instrText>
        </w:r>
        <w:r w:rsidR="00C77309">
          <w:rPr>
            <w:noProof/>
            <w:webHidden/>
          </w:rPr>
        </w:r>
        <w:r w:rsidR="00C77309">
          <w:rPr>
            <w:noProof/>
            <w:webHidden/>
          </w:rPr>
          <w:fldChar w:fldCharType="separate"/>
        </w:r>
        <w:r w:rsidR="00C77309">
          <w:rPr>
            <w:noProof/>
            <w:webHidden/>
          </w:rPr>
          <w:t>35</w:t>
        </w:r>
        <w:r w:rsidR="00C77309">
          <w:rPr>
            <w:noProof/>
            <w:webHidden/>
          </w:rPr>
          <w:fldChar w:fldCharType="end"/>
        </w:r>
      </w:hyperlink>
    </w:p>
    <w:p w14:paraId="578B1668" w14:textId="11E4B0DA"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1" w:history="1">
        <w:r w:rsidR="00C77309" w:rsidRPr="002140B9">
          <w:rPr>
            <w:rStyle w:val="Siuktni"/>
            <w:noProof/>
          </w:rPr>
          <w:t>Hình 23. Trước và sau khi căn chỉnh khuôn mặt</w:t>
        </w:r>
        <w:r w:rsidR="00C77309">
          <w:rPr>
            <w:noProof/>
            <w:webHidden/>
          </w:rPr>
          <w:tab/>
        </w:r>
        <w:r w:rsidR="00C77309">
          <w:rPr>
            <w:noProof/>
            <w:webHidden/>
          </w:rPr>
          <w:fldChar w:fldCharType="begin"/>
        </w:r>
        <w:r w:rsidR="00C77309">
          <w:rPr>
            <w:noProof/>
            <w:webHidden/>
          </w:rPr>
          <w:instrText xml:space="preserve"> PAGEREF _Toc47384891 \h </w:instrText>
        </w:r>
        <w:r w:rsidR="00C77309">
          <w:rPr>
            <w:noProof/>
            <w:webHidden/>
          </w:rPr>
        </w:r>
        <w:r w:rsidR="00C77309">
          <w:rPr>
            <w:noProof/>
            <w:webHidden/>
          </w:rPr>
          <w:fldChar w:fldCharType="separate"/>
        </w:r>
        <w:r w:rsidR="00C77309">
          <w:rPr>
            <w:noProof/>
            <w:webHidden/>
          </w:rPr>
          <w:t>36</w:t>
        </w:r>
        <w:r w:rsidR="00C77309">
          <w:rPr>
            <w:noProof/>
            <w:webHidden/>
          </w:rPr>
          <w:fldChar w:fldCharType="end"/>
        </w:r>
      </w:hyperlink>
    </w:p>
    <w:p w14:paraId="0DE78441" w14:textId="1F56300E"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2" w:history="1">
        <w:r w:rsidR="00C77309" w:rsidRPr="002140B9">
          <w:rPr>
            <w:rStyle w:val="Siuktni"/>
            <w:noProof/>
          </w:rPr>
          <w:t>Hình 24. Cosine similarity</w:t>
        </w:r>
        <w:r w:rsidR="00C77309">
          <w:rPr>
            <w:noProof/>
            <w:webHidden/>
          </w:rPr>
          <w:tab/>
        </w:r>
        <w:r w:rsidR="00C77309">
          <w:rPr>
            <w:noProof/>
            <w:webHidden/>
          </w:rPr>
          <w:fldChar w:fldCharType="begin"/>
        </w:r>
        <w:r w:rsidR="00C77309">
          <w:rPr>
            <w:noProof/>
            <w:webHidden/>
          </w:rPr>
          <w:instrText xml:space="preserve"> PAGEREF _Toc47384892 \h </w:instrText>
        </w:r>
        <w:r w:rsidR="00C77309">
          <w:rPr>
            <w:noProof/>
            <w:webHidden/>
          </w:rPr>
        </w:r>
        <w:r w:rsidR="00C77309">
          <w:rPr>
            <w:noProof/>
            <w:webHidden/>
          </w:rPr>
          <w:fldChar w:fldCharType="separate"/>
        </w:r>
        <w:r w:rsidR="00C77309">
          <w:rPr>
            <w:noProof/>
            <w:webHidden/>
          </w:rPr>
          <w:t>37</w:t>
        </w:r>
        <w:r w:rsidR="00C77309">
          <w:rPr>
            <w:noProof/>
            <w:webHidden/>
          </w:rPr>
          <w:fldChar w:fldCharType="end"/>
        </w:r>
      </w:hyperlink>
    </w:p>
    <w:p w14:paraId="05C95762" w14:textId="62D0C518"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3" w:history="1">
        <w:r w:rsidR="00C77309" w:rsidRPr="002140B9">
          <w:rPr>
            <w:rStyle w:val="Siuktni"/>
            <w:noProof/>
          </w:rPr>
          <w:t>Hình 25. Quá trình embedding và huấn luyện mô hinh với FaceNet</w:t>
        </w:r>
        <w:r w:rsidR="00C77309">
          <w:rPr>
            <w:noProof/>
            <w:webHidden/>
          </w:rPr>
          <w:tab/>
        </w:r>
        <w:r w:rsidR="00C77309">
          <w:rPr>
            <w:noProof/>
            <w:webHidden/>
          </w:rPr>
          <w:fldChar w:fldCharType="begin"/>
        </w:r>
        <w:r w:rsidR="00C77309">
          <w:rPr>
            <w:noProof/>
            <w:webHidden/>
          </w:rPr>
          <w:instrText xml:space="preserve"> PAGEREF _Toc47384893 \h </w:instrText>
        </w:r>
        <w:r w:rsidR="00C77309">
          <w:rPr>
            <w:noProof/>
            <w:webHidden/>
          </w:rPr>
        </w:r>
        <w:r w:rsidR="00C77309">
          <w:rPr>
            <w:noProof/>
            <w:webHidden/>
          </w:rPr>
          <w:fldChar w:fldCharType="separate"/>
        </w:r>
        <w:r w:rsidR="00C77309">
          <w:rPr>
            <w:noProof/>
            <w:webHidden/>
          </w:rPr>
          <w:t>39</w:t>
        </w:r>
        <w:r w:rsidR="00C77309">
          <w:rPr>
            <w:noProof/>
            <w:webHidden/>
          </w:rPr>
          <w:fldChar w:fldCharType="end"/>
        </w:r>
      </w:hyperlink>
    </w:p>
    <w:p w14:paraId="1829ECB2" w14:textId="47AF6B61"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4" w:history="1">
        <w:r w:rsidR="00C77309" w:rsidRPr="002140B9">
          <w:rPr>
            <w:rStyle w:val="Siuktni"/>
            <w:noProof/>
          </w:rPr>
          <w:t>Hình 26. Danh sách trước khi điểm danh và chọn ảnh đầu vào</w:t>
        </w:r>
        <w:r w:rsidR="00C77309">
          <w:rPr>
            <w:noProof/>
            <w:webHidden/>
          </w:rPr>
          <w:tab/>
        </w:r>
        <w:r w:rsidR="00C77309">
          <w:rPr>
            <w:noProof/>
            <w:webHidden/>
          </w:rPr>
          <w:fldChar w:fldCharType="begin"/>
        </w:r>
        <w:r w:rsidR="00C77309">
          <w:rPr>
            <w:noProof/>
            <w:webHidden/>
          </w:rPr>
          <w:instrText xml:space="preserve"> PAGEREF _Toc47384894 \h </w:instrText>
        </w:r>
        <w:r w:rsidR="00C77309">
          <w:rPr>
            <w:noProof/>
            <w:webHidden/>
          </w:rPr>
        </w:r>
        <w:r w:rsidR="00C77309">
          <w:rPr>
            <w:noProof/>
            <w:webHidden/>
          </w:rPr>
          <w:fldChar w:fldCharType="separate"/>
        </w:r>
        <w:r w:rsidR="00C77309">
          <w:rPr>
            <w:noProof/>
            <w:webHidden/>
          </w:rPr>
          <w:t>39</w:t>
        </w:r>
        <w:r w:rsidR="00C77309">
          <w:rPr>
            <w:noProof/>
            <w:webHidden/>
          </w:rPr>
          <w:fldChar w:fldCharType="end"/>
        </w:r>
      </w:hyperlink>
    </w:p>
    <w:p w14:paraId="1B6A34F2" w14:textId="240EB776"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5" w:history="1">
        <w:r w:rsidR="00C77309" w:rsidRPr="002140B9">
          <w:rPr>
            <w:rStyle w:val="Siuktni"/>
            <w:noProof/>
          </w:rPr>
          <w:t>Hình 27. Danh sách sau khi đưa ảnh đầu vào và tiến hành điểm danh</w:t>
        </w:r>
        <w:r w:rsidR="00C77309">
          <w:rPr>
            <w:noProof/>
            <w:webHidden/>
          </w:rPr>
          <w:tab/>
        </w:r>
        <w:r w:rsidR="00C77309">
          <w:rPr>
            <w:noProof/>
            <w:webHidden/>
          </w:rPr>
          <w:fldChar w:fldCharType="begin"/>
        </w:r>
        <w:r w:rsidR="00C77309">
          <w:rPr>
            <w:noProof/>
            <w:webHidden/>
          </w:rPr>
          <w:instrText xml:space="preserve"> PAGEREF _Toc47384895 \h </w:instrText>
        </w:r>
        <w:r w:rsidR="00C77309">
          <w:rPr>
            <w:noProof/>
            <w:webHidden/>
          </w:rPr>
        </w:r>
        <w:r w:rsidR="00C77309">
          <w:rPr>
            <w:noProof/>
            <w:webHidden/>
          </w:rPr>
          <w:fldChar w:fldCharType="separate"/>
        </w:r>
        <w:r w:rsidR="00C77309">
          <w:rPr>
            <w:noProof/>
            <w:webHidden/>
          </w:rPr>
          <w:t>40</w:t>
        </w:r>
        <w:r w:rsidR="00C77309">
          <w:rPr>
            <w:noProof/>
            <w:webHidden/>
          </w:rPr>
          <w:fldChar w:fldCharType="end"/>
        </w:r>
      </w:hyperlink>
    </w:p>
    <w:p w14:paraId="547DD7F1" w14:textId="766FB154"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6" w:history="1">
        <w:r w:rsidR="00C77309" w:rsidRPr="002140B9">
          <w:rPr>
            <w:rStyle w:val="Siuktni"/>
            <w:noProof/>
          </w:rPr>
          <w:t>Hình 28. Thời gian trích xuất đặc trưng và huấn luyện mô hình</w:t>
        </w:r>
        <w:r w:rsidR="00C77309">
          <w:rPr>
            <w:noProof/>
            <w:webHidden/>
          </w:rPr>
          <w:tab/>
        </w:r>
        <w:r w:rsidR="00C77309">
          <w:rPr>
            <w:noProof/>
            <w:webHidden/>
          </w:rPr>
          <w:fldChar w:fldCharType="begin"/>
        </w:r>
        <w:r w:rsidR="00C77309">
          <w:rPr>
            <w:noProof/>
            <w:webHidden/>
          </w:rPr>
          <w:instrText xml:space="preserve"> PAGEREF _Toc47384896 \h </w:instrText>
        </w:r>
        <w:r w:rsidR="00C77309">
          <w:rPr>
            <w:noProof/>
            <w:webHidden/>
          </w:rPr>
        </w:r>
        <w:r w:rsidR="00C77309">
          <w:rPr>
            <w:noProof/>
            <w:webHidden/>
          </w:rPr>
          <w:fldChar w:fldCharType="separate"/>
        </w:r>
        <w:r w:rsidR="00C77309">
          <w:rPr>
            <w:noProof/>
            <w:webHidden/>
          </w:rPr>
          <w:t>41</w:t>
        </w:r>
        <w:r w:rsidR="00C77309">
          <w:rPr>
            <w:noProof/>
            <w:webHidden/>
          </w:rPr>
          <w:fldChar w:fldCharType="end"/>
        </w:r>
      </w:hyperlink>
    </w:p>
    <w:p w14:paraId="7AD222F2" w14:textId="51928AE6"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7" w:history="1">
        <w:r w:rsidR="00C77309" w:rsidRPr="002140B9">
          <w:rPr>
            <w:rStyle w:val="Siuktni"/>
            <w:noProof/>
          </w:rPr>
          <w:t>Hình 29. Kết quả tốt nhất cho hình ảnh thử nghiệm đầu tiên</w:t>
        </w:r>
        <w:r w:rsidR="00C77309">
          <w:rPr>
            <w:noProof/>
            <w:webHidden/>
          </w:rPr>
          <w:tab/>
        </w:r>
        <w:r w:rsidR="00C77309">
          <w:rPr>
            <w:noProof/>
            <w:webHidden/>
          </w:rPr>
          <w:fldChar w:fldCharType="begin"/>
        </w:r>
        <w:r w:rsidR="00C77309">
          <w:rPr>
            <w:noProof/>
            <w:webHidden/>
          </w:rPr>
          <w:instrText xml:space="preserve"> PAGEREF _Toc47384897 \h </w:instrText>
        </w:r>
        <w:r w:rsidR="00C77309">
          <w:rPr>
            <w:noProof/>
            <w:webHidden/>
          </w:rPr>
        </w:r>
        <w:r w:rsidR="00C77309">
          <w:rPr>
            <w:noProof/>
            <w:webHidden/>
          </w:rPr>
          <w:fldChar w:fldCharType="separate"/>
        </w:r>
        <w:r w:rsidR="00C77309">
          <w:rPr>
            <w:noProof/>
            <w:webHidden/>
          </w:rPr>
          <w:t>42</w:t>
        </w:r>
        <w:r w:rsidR="00C77309">
          <w:rPr>
            <w:noProof/>
            <w:webHidden/>
          </w:rPr>
          <w:fldChar w:fldCharType="end"/>
        </w:r>
      </w:hyperlink>
    </w:p>
    <w:p w14:paraId="6A939B6B" w14:textId="01B15DA0" w:rsidR="00C77309" w:rsidRDefault="00F84127">
      <w:pPr>
        <w:pStyle w:val="Banghinhminhhoa"/>
        <w:tabs>
          <w:tab w:val="right" w:leader="dot" w:pos="8570"/>
        </w:tabs>
        <w:rPr>
          <w:rFonts w:asciiTheme="minorHAnsi" w:eastAsiaTheme="minorEastAsia" w:hAnsiTheme="minorHAnsi" w:cstheme="minorBidi"/>
          <w:noProof/>
          <w:sz w:val="22"/>
          <w:szCs w:val="22"/>
        </w:rPr>
      </w:pPr>
      <w:hyperlink w:anchor="_Toc47384898" w:history="1">
        <w:r w:rsidR="00C77309" w:rsidRPr="002140B9">
          <w:rPr>
            <w:rStyle w:val="Siuktni"/>
            <w:noProof/>
          </w:rPr>
          <w:t>Hình 30. Kết quả tốt nhất cho hình ảnh thử nghiệm thứ 2</w:t>
        </w:r>
        <w:r w:rsidR="00C77309">
          <w:rPr>
            <w:noProof/>
            <w:webHidden/>
          </w:rPr>
          <w:tab/>
        </w:r>
        <w:r w:rsidR="00C77309">
          <w:rPr>
            <w:noProof/>
            <w:webHidden/>
          </w:rPr>
          <w:fldChar w:fldCharType="begin"/>
        </w:r>
        <w:r w:rsidR="00C77309">
          <w:rPr>
            <w:noProof/>
            <w:webHidden/>
          </w:rPr>
          <w:instrText xml:space="preserve"> PAGEREF _Toc47384898 \h </w:instrText>
        </w:r>
        <w:r w:rsidR="00C77309">
          <w:rPr>
            <w:noProof/>
            <w:webHidden/>
          </w:rPr>
        </w:r>
        <w:r w:rsidR="00C77309">
          <w:rPr>
            <w:noProof/>
            <w:webHidden/>
          </w:rPr>
          <w:fldChar w:fldCharType="separate"/>
        </w:r>
        <w:r w:rsidR="00C77309">
          <w:rPr>
            <w:noProof/>
            <w:webHidden/>
          </w:rPr>
          <w:t>43</w:t>
        </w:r>
        <w:r w:rsidR="00C77309">
          <w:rPr>
            <w:noProof/>
            <w:webHidden/>
          </w:rPr>
          <w:fldChar w:fldCharType="end"/>
        </w:r>
      </w:hyperlink>
    </w:p>
    <w:p w14:paraId="398D5A49" w14:textId="7A7B19CF" w:rsidR="003A1475" w:rsidRDefault="00C12EFA" w:rsidP="003A1475">
      <w:pPr>
        <w:tabs>
          <w:tab w:val="left" w:pos="6237"/>
        </w:tabs>
        <w:jc w:val="center"/>
        <w:rPr>
          <w:b/>
        </w:rPr>
      </w:pPr>
      <w:r>
        <w:rPr>
          <w:b/>
        </w:rPr>
        <w:fldChar w:fldCharType="end"/>
      </w:r>
    </w:p>
    <w:p w14:paraId="42596FF4" w14:textId="560F763B" w:rsidR="003A1475" w:rsidRPr="003A1475" w:rsidRDefault="003A1475">
      <w:pPr>
        <w:framePr w:w="5805" w:wrap="auto" w:hAnchor="text"/>
        <w:tabs>
          <w:tab w:val="center" w:pos="4290"/>
        </w:tabs>
        <w:sectPr w:rsidR="003A1475" w:rsidRPr="003A1475" w:rsidSect="003A57A3">
          <w:headerReference w:type="default" r:id="rId20"/>
          <w:footerReference w:type="default" r:id="rId21"/>
          <w:pgSz w:w="12240" w:h="15840"/>
          <w:pgMar w:top="360" w:right="1710" w:bottom="1079" w:left="1950" w:header="720" w:footer="0" w:gutter="0"/>
          <w:pgNumType w:start="1"/>
          <w:cols w:space="720"/>
          <w:titlePg/>
          <w:docGrid w:linePitch="360"/>
        </w:sectPr>
        <w:pPrChange w:id="130" w:author="Nguyen Van Chau" w:date="2020-07-29T14:58:00Z">
          <w:pPr>
            <w:tabs>
              <w:tab w:val="center" w:pos="4290"/>
            </w:tabs>
          </w:pPr>
        </w:pPrChange>
      </w:pPr>
    </w:p>
    <w:p w14:paraId="726DEB22" w14:textId="586CB144" w:rsidR="002B5BA2" w:rsidRPr="00D52EE4" w:rsidRDefault="000031E0" w:rsidP="009D797E">
      <w:pPr>
        <w:pStyle w:val="u1"/>
        <w:jc w:val="center"/>
        <w:rPr>
          <w:sz w:val="32"/>
          <w:rPrChange w:id="131" w:author="Nguyen Van Chau" w:date="2020-07-29T15:00:00Z">
            <w:rPr/>
          </w:rPrChange>
        </w:rPr>
      </w:pPr>
      <w:bookmarkStart w:id="132" w:name="_Toc47383798"/>
      <w:r w:rsidRPr="00D52EE4">
        <w:rPr>
          <w:sz w:val="32"/>
          <w:rPrChange w:id="133" w:author="Nguyen Van Chau" w:date="2020-07-29T15:00:00Z">
            <w:rPr/>
          </w:rPrChange>
        </w:rPr>
        <w:lastRenderedPageBreak/>
        <w:t>MỞ ĐẦU</w:t>
      </w:r>
      <w:bookmarkEnd w:id="132"/>
    </w:p>
    <w:p w14:paraId="7DE270A8" w14:textId="6447A6D3" w:rsidR="0039370B" w:rsidRPr="000031E0" w:rsidRDefault="00D23290" w:rsidP="00146659">
      <w:pPr>
        <w:pStyle w:val="u2"/>
        <w:rPr>
          <w:sz w:val="26"/>
          <w:szCs w:val="26"/>
          <w:lang w:val="en-US"/>
        </w:rPr>
      </w:pPr>
      <w:bookmarkStart w:id="134" w:name="_Toc47383799"/>
      <w:r>
        <w:rPr>
          <w:sz w:val="26"/>
          <w:szCs w:val="26"/>
        </w:rPr>
        <w:t>1.</w:t>
      </w:r>
      <w:ins w:id="135" w:author="Nguyen Van Chau" w:date="2020-07-29T15:00:00Z">
        <w:r w:rsidR="004F452E">
          <w:rPr>
            <w:sz w:val="26"/>
            <w:szCs w:val="26"/>
            <w:lang w:val="en-US"/>
          </w:rPr>
          <w:t xml:space="preserve"> </w:t>
        </w:r>
      </w:ins>
      <w:r w:rsidR="000031E0">
        <w:rPr>
          <w:sz w:val="26"/>
          <w:szCs w:val="26"/>
          <w:lang w:val="en-US"/>
        </w:rPr>
        <w:t>Giới thiệu</w:t>
      </w:r>
      <w:bookmarkEnd w:id="134"/>
    </w:p>
    <w:p w14:paraId="368F135F" w14:textId="28C48CAC" w:rsidR="00505379" w:rsidRDefault="00175AD0" w:rsidP="001C4B81">
      <w:pPr>
        <w:spacing w:before="120" w:after="120" w:line="360" w:lineRule="auto"/>
        <w:jc w:val="both"/>
      </w:pPr>
      <w:r w:rsidRPr="008E518B">
        <w:tab/>
      </w:r>
      <w:r w:rsidR="009267DA" w:rsidRPr="009267DA">
        <w:t>Với sự phát triển không ngừng của khoa học và công nghệ, đặc biệt là các thiết bị được hỗ trợ công nghệ xử lý ảnh ngày càng hiện đại và được sử dụng phổ biến trong đời sống con người đã làm cho lượng thông tin thu được bằng hình ảnh ngày càng tăng và phổ biến. Theo đó, lĩnh vực xử lý ảnh cũng được chú trọng phát triển, ứng dụng rộng rãi trong đời sống xã hội hiện đại. Không chỉ dừng lại ở việc chỉnh sửa, tăng chất lượng hình ảnh mà với công nghệ xử lý ảnh hiện nay chúng ta có thể giải quyết các bài toán nhận dạng chữ viết, nhận dạng dấu vân tay, đặc biệt là nhận dạng khuôn mặt…</w:t>
      </w:r>
    </w:p>
    <w:p w14:paraId="1CDA3FA5" w14:textId="0D627CC1" w:rsidR="00B07E18" w:rsidRDefault="00505379" w:rsidP="00186E7B">
      <w:pPr>
        <w:spacing w:before="120" w:after="120" w:line="360" w:lineRule="auto"/>
        <w:jc w:val="both"/>
      </w:pPr>
      <w:r>
        <w:tab/>
      </w:r>
      <w:r w:rsidR="00D31603" w:rsidRPr="00D31603">
        <w:t>Công nghệ nhân diện khuôn mặt (Facial Recognition Technology) hiện là một công nghệ đang được sử dụng khá phổ biến tại các quốc gia phát triển. Công nghệ này có khả năng xác định hoặc xác nhận một người từ hình ảnh kỹ thuật số được lấy mẫu trước đó hoặc từ một khung hình trong một nguồn video khác.</w:t>
      </w:r>
      <w:r w:rsidR="00D31603">
        <w:t xml:space="preserve"> Đây là một phương pháp xác minh độc đáo khi thiết bị sẽ dựa vào những điểm khác nhau tiêu biểu nhất trên khuôn mặt của một người để tiến hành phân biệt giữa người này với người khác. Do vậy đối với các trường hợp như song sinh thì người dùng có thể yên tâm rằng máy vẫn sẽ phát hiện ra.</w:t>
      </w:r>
      <w:r w:rsidR="005050B2">
        <w:t xml:space="preserve"> </w:t>
      </w:r>
      <w:r w:rsidR="00D31603">
        <w:t>Chính vì đặc điểm này thì ngoài được ứng dụng trong việc quản lý nhân sự ra thì nó còn là sự lựa chọn của rất nhiều đơn vị hoạt động trong lĩnh vực an ninh, bảo mậ</w:t>
      </w:r>
      <w:r w:rsidR="00B07E18">
        <w:t>t</w:t>
      </w:r>
      <w:r w:rsidR="00583BC2">
        <w:t>, gia dịch.</w:t>
      </w:r>
    </w:p>
    <w:p w14:paraId="7BC87188" w14:textId="5E51254B" w:rsidR="00B07E18" w:rsidRDefault="00B07E18" w:rsidP="00186E7B">
      <w:pPr>
        <w:spacing w:before="120" w:after="120" w:line="360" w:lineRule="auto"/>
        <w:jc w:val="both"/>
      </w:pPr>
      <w:r>
        <w:tab/>
      </w:r>
      <w:r w:rsidRPr="00B07E18">
        <w:t>Xây dựng một ứng dụng nhận dạng khuôn mặt nhằm giúp việc quản lý</w:t>
      </w:r>
      <w:r w:rsidR="004E542D">
        <w:t>, điểm danh</w:t>
      </w:r>
      <w:r w:rsidR="00583BC2">
        <w:t>, giao dịch</w:t>
      </w:r>
      <w:r w:rsidR="004E542D">
        <w:t xml:space="preserve"> </w:t>
      </w:r>
      <w:r w:rsidR="00583BC2">
        <w:t>hay</w:t>
      </w:r>
      <w:r w:rsidR="004E542D">
        <w:t xml:space="preserve"> thống kê theo từng yêu cầu </w:t>
      </w:r>
      <w:r w:rsidR="00583BC2">
        <w:t>phục cụ cho các mục đích khác nhau là cấp thiết</w:t>
      </w:r>
      <w:r w:rsidRPr="00B07E18">
        <w:t>. Ngoài ra, giúp sinh viên tìm hiểu về thư viện Open</w:t>
      </w:r>
      <w:r w:rsidR="00657C2E">
        <w:t>CV</w:t>
      </w:r>
      <w:r w:rsidRPr="00B07E18">
        <w:t>, tìm hiểu các phương pháp xác định khuôn mặt (Face Detection).</w:t>
      </w:r>
    </w:p>
    <w:p w14:paraId="009C9B0F" w14:textId="677211E4" w:rsidR="004E59CA" w:rsidRDefault="0027674F" w:rsidP="00910BF4">
      <w:pPr>
        <w:spacing w:before="120" w:after="120" w:line="360" w:lineRule="auto"/>
        <w:jc w:val="both"/>
        <w:rPr>
          <w:ins w:id="136" w:author="LeNga" w:date="2020-07-28T16:07:00Z"/>
        </w:rPr>
      </w:pPr>
      <w:r>
        <w:tab/>
        <w:t xml:space="preserve">Xét thấy tính khả thi của mô nhận diện khuôn mặt khi áp dụng vào thực tế, cũng như nhu cầu hiện tại ở các trường học khi chưa có hệ thống điểm danh tự </w:t>
      </w:r>
      <w:r>
        <w:lastRenderedPageBreak/>
        <w:t>động, mà cụ thể là điểm danh bằng khuôn mặt.</w:t>
      </w:r>
      <w:r w:rsidR="00FC1D3C">
        <w:t xml:space="preserve"> Trong khi</w:t>
      </w:r>
      <w:r w:rsidR="002C5811">
        <w:t xml:space="preserve"> các thiết hỗ trợ</w:t>
      </w:r>
      <w:r w:rsidR="00FC1D3C">
        <w:t xml:space="preserve"> thu nhận và xử lý hình ảnh ngày càng phổ biến.</w:t>
      </w:r>
      <w:r>
        <w:t xml:space="preserve"> Chính vì vậy tôi đã chọn đề tài “Điểm danh tự động thông qua hình ảnh”.</w:t>
      </w:r>
    </w:p>
    <w:p w14:paraId="3C03B394" w14:textId="0934CF8B" w:rsidR="00BF360B" w:rsidRPr="00DB05C9" w:rsidDel="00BF360B" w:rsidRDefault="00BF360B">
      <w:pPr>
        <w:pStyle w:val="u2"/>
        <w:rPr>
          <w:del w:id="137" w:author="LeNga" w:date="2020-07-28T16:07:00Z"/>
        </w:rPr>
        <w:pPrChange w:id="138" w:author="Nguyen Van Chau" w:date="2020-07-29T15:02:00Z">
          <w:pPr>
            <w:spacing w:before="120" w:after="120" w:line="360" w:lineRule="auto"/>
            <w:jc w:val="both"/>
          </w:pPr>
        </w:pPrChange>
      </w:pPr>
    </w:p>
    <w:p w14:paraId="127C9989" w14:textId="0BDA24F7" w:rsidR="006A50BC" w:rsidRPr="00DB05C9" w:rsidRDefault="006A50BC">
      <w:pPr>
        <w:pStyle w:val="u2"/>
        <w:pPrChange w:id="139" w:author="Nguyen Van Chau" w:date="2020-07-29T15:02:00Z">
          <w:pPr>
            <w:pStyle w:val="u3"/>
          </w:pPr>
        </w:pPrChange>
      </w:pPr>
      <w:bookmarkStart w:id="140" w:name="_Toc46196907"/>
      <w:bookmarkStart w:id="141" w:name="_Toc47383800"/>
      <w:r w:rsidRPr="008B1A92">
        <w:rPr>
          <w:sz w:val="26"/>
          <w:szCs w:val="26"/>
          <w:rPrChange w:id="142" w:author="Nguyen Van Chau" w:date="2020-07-29T15:02:00Z">
            <w:rPr/>
          </w:rPrChange>
        </w:rPr>
        <w:t>2</w:t>
      </w:r>
      <w:r w:rsidR="000031E0" w:rsidRPr="008B1A92">
        <w:rPr>
          <w:sz w:val="26"/>
          <w:szCs w:val="26"/>
          <w:rPrChange w:id="143" w:author="Nguyen Van Chau" w:date="2020-07-29T15:02:00Z">
            <w:rPr/>
          </w:rPrChange>
        </w:rPr>
        <w:t>.</w:t>
      </w:r>
      <w:r w:rsidRPr="008B1A92">
        <w:rPr>
          <w:sz w:val="26"/>
          <w:szCs w:val="26"/>
          <w:rPrChange w:id="144" w:author="Nguyen Van Chau" w:date="2020-07-29T15:02:00Z">
            <w:rPr/>
          </w:rPrChange>
        </w:rPr>
        <w:t xml:space="preserve"> </w:t>
      </w:r>
      <w:bookmarkEnd w:id="140"/>
      <w:r w:rsidR="000031E0" w:rsidRPr="008B1A92">
        <w:rPr>
          <w:sz w:val="26"/>
          <w:szCs w:val="26"/>
          <w:rPrChange w:id="145" w:author="Nguyen Van Chau" w:date="2020-07-29T15:02:00Z">
            <w:rPr/>
          </w:rPrChange>
        </w:rPr>
        <w:t>Mục tiêu</w:t>
      </w:r>
      <w:ins w:id="146" w:author="LeNga" w:date="2020-07-28T15:57:00Z">
        <w:r w:rsidR="00480B51" w:rsidRPr="008B1A92">
          <w:rPr>
            <w:sz w:val="26"/>
            <w:szCs w:val="26"/>
            <w:rPrChange w:id="147" w:author="Nguyen Van Chau" w:date="2020-07-29T15:02:00Z">
              <w:rPr/>
            </w:rPrChange>
          </w:rPr>
          <w:t xml:space="preserve"> đề tài</w:t>
        </w:r>
      </w:ins>
      <w:ins w:id="148" w:author="LeNga" w:date="2020-07-28T15:56:00Z">
        <w:r w:rsidR="00480B51" w:rsidRPr="008B1A92">
          <w:rPr>
            <w:sz w:val="26"/>
            <w:szCs w:val="26"/>
            <w:rPrChange w:id="149" w:author="Nguyen Van Chau" w:date="2020-07-29T15:02:00Z">
              <w:rPr/>
            </w:rPrChange>
          </w:rPr>
          <w:t xml:space="preserve"> và </w:t>
        </w:r>
      </w:ins>
      <w:ins w:id="150" w:author="LeNga" w:date="2020-07-28T15:57:00Z">
        <w:r w:rsidR="00480B51" w:rsidRPr="008B1A92">
          <w:rPr>
            <w:sz w:val="26"/>
            <w:szCs w:val="26"/>
            <w:rPrChange w:id="151" w:author="Nguyen Van Chau" w:date="2020-07-29T15:02:00Z">
              <w:rPr/>
            </w:rPrChange>
          </w:rPr>
          <w:t>p</w:t>
        </w:r>
      </w:ins>
      <w:ins w:id="152" w:author="LeNga" w:date="2020-07-28T15:56:00Z">
        <w:r w:rsidR="00480B51" w:rsidRPr="008B1A92">
          <w:rPr>
            <w:sz w:val="26"/>
            <w:szCs w:val="26"/>
            <w:rPrChange w:id="153" w:author="Nguyen Van Chau" w:date="2020-07-29T15:02:00Z">
              <w:rPr/>
            </w:rPrChange>
          </w:rPr>
          <w:t>hương pháp</w:t>
        </w:r>
      </w:ins>
      <w:ins w:id="154" w:author="LeNga" w:date="2020-07-28T15:57:00Z">
        <w:r w:rsidR="00480B51" w:rsidRPr="008B1A92">
          <w:rPr>
            <w:sz w:val="26"/>
            <w:szCs w:val="26"/>
            <w:rPrChange w:id="155" w:author="Nguyen Van Chau" w:date="2020-07-29T15:02:00Z">
              <w:rPr/>
            </w:rPrChange>
          </w:rPr>
          <w:t xml:space="preserve"> thực h</w:t>
        </w:r>
      </w:ins>
      <w:ins w:id="156" w:author="Nguyen Van Chau" w:date="2020-07-29T15:00:00Z">
        <w:r w:rsidR="00D52EE4" w:rsidRPr="008B1A92">
          <w:rPr>
            <w:sz w:val="26"/>
            <w:szCs w:val="26"/>
            <w:rPrChange w:id="157" w:author="Nguyen Van Chau" w:date="2020-07-29T15:02:00Z">
              <w:rPr/>
            </w:rPrChange>
          </w:rPr>
          <w:t>iện</w:t>
        </w:r>
      </w:ins>
      <w:bookmarkEnd w:id="141"/>
      <w:ins w:id="158" w:author="LeNga" w:date="2020-07-28T15:57:00Z">
        <w:del w:id="159" w:author="Nguyen Van Chau" w:date="2020-07-29T15:00:00Z">
          <w:r w:rsidR="00480B51" w:rsidRPr="008B1A92" w:rsidDel="00D52EE4">
            <w:rPr>
              <w:sz w:val="26"/>
              <w:szCs w:val="26"/>
              <w:rPrChange w:id="160" w:author="Nguyen Van Chau" w:date="2020-07-29T15:02:00Z">
                <w:rPr/>
              </w:rPrChange>
            </w:rPr>
            <w:delText>ện</w:delText>
          </w:r>
        </w:del>
      </w:ins>
      <w:del w:id="161" w:author="Nguyen Van Chau" w:date="2020-07-29T15:00:00Z">
        <w:r w:rsidR="000031E0" w:rsidRPr="008B1A92" w:rsidDel="00D52EE4">
          <w:rPr>
            <w:sz w:val="26"/>
            <w:szCs w:val="26"/>
            <w:rPrChange w:id="162" w:author="Nguyen Van Chau" w:date="2020-07-29T15:02:00Z">
              <w:rPr/>
            </w:rPrChange>
          </w:rPr>
          <w:delText xml:space="preserve"> </w:delText>
        </w:r>
      </w:del>
      <w:del w:id="163" w:author="LeNga" w:date="2020-07-28T15:57:00Z">
        <w:r w:rsidR="000031E0" w:rsidRPr="008B1A92" w:rsidDel="00480B51">
          <w:rPr>
            <w:sz w:val="26"/>
            <w:szCs w:val="26"/>
            <w:rPrChange w:id="164" w:author="Nguyen Van Chau" w:date="2020-07-29T15:02:00Z">
              <w:rPr/>
            </w:rPrChange>
          </w:rPr>
          <w:delText>đề tài</w:delText>
        </w:r>
      </w:del>
    </w:p>
    <w:p w14:paraId="4BB2CA5D" w14:textId="4060F7BF" w:rsidR="00480B51" w:rsidRDefault="000031E0" w:rsidP="00480B51">
      <w:pPr>
        <w:spacing w:before="120" w:after="120" w:line="360" w:lineRule="auto"/>
        <w:ind w:firstLine="720"/>
        <w:jc w:val="both"/>
        <w:rPr>
          <w:ins w:id="165" w:author="LeNga" w:date="2020-07-28T15:58:00Z"/>
        </w:rPr>
      </w:pPr>
      <w:del w:id="166" w:author="LeNga" w:date="2020-07-28T15:58:00Z">
        <w:r w:rsidDel="00480B51">
          <w:delText>Nội dung đề tài</w:delText>
        </w:r>
      </w:del>
      <w:ins w:id="167" w:author="LeNga" w:date="2020-07-28T15:58:00Z">
        <w:r w:rsidR="00480B51">
          <w:t>Mụ</w:t>
        </w:r>
      </w:ins>
      <w:ins w:id="168" w:author="LeNga" w:date="2020-07-28T15:59:00Z">
        <w:r w:rsidR="00480B51">
          <w:t>c</w:t>
        </w:r>
      </w:ins>
      <w:ins w:id="169" w:author="LeNga" w:date="2020-07-28T15:58:00Z">
        <w:r w:rsidR="00480B51">
          <w:t xml:space="preserve"> tiêu đề tài</w:t>
        </w:r>
      </w:ins>
      <w:r>
        <w:t xml:space="preserve"> nhằm </w:t>
      </w:r>
      <w:ins w:id="170" w:author="LeNga" w:date="2020-07-28T15:58:00Z">
        <w:r w:rsidR="00480B51">
          <w:t>xây dựng ứng dụng “Điểm danh tự động thông qua hình ảnh”,</w:t>
        </w:r>
      </w:ins>
      <w:ins w:id="171" w:author="LeNga" w:date="2020-07-28T15:59:00Z">
        <w:r w:rsidR="00480B51">
          <w:t xml:space="preserve"> Do đó, nội dung đề tài là</w:t>
        </w:r>
      </w:ins>
      <w:ins w:id="172" w:author="LeNga" w:date="2020-07-28T15:58:00Z">
        <w:r w:rsidR="00480B51">
          <w:t xml:space="preserve"> tìm hiểu các phương pháp, công cụ, công nghệ được sử dụng để thực hiện đề tài.</w:t>
        </w:r>
        <w:r w:rsidR="00480B51" w:rsidRPr="007D166D">
          <w:t xml:space="preserve"> Lựa chọn nhữ</w:t>
        </w:r>
        <w:r w:rsidR="00480B51">
          <w:t xml:space="preserve">ng công nghệ tối ưu và hiện đại </w:t>
        </w:r>
        <w:r w:rsidR="00480B51" w:rsidRPr="007D166D">
          <w:t>để bắt kịp xu thế phát triển không ngừng của công nghệ hiện nay.</w:t>
        </w:r>
      </w:ins>
    </w:p>
    <w:p w14:paraId="29A866B3" w14:textId="77777777" w:rsidR="00480B51" w:rsidRDefault="00480B51" w:rsidP="00480B51">
      <w:pPr>
        <w:spacing w:before="120" w:after="120" w:line="360" w:lineRule="auto"/>
        <w:ind w:firstLine="720"/>
        <w:jc w:val="both"/>
        <w:rPr>
          <w:ins w:id="173" w:author="LeNga" w:date="2020-07-28T15:59:00Z"/>
        </w:rPr>
      </w:pPr>
      <w:ins w:id="174" w:author="LeNga" w:date="2020-07-28T15:59:00Z">
        <w:r>
          <w:t>Sau khi đã nắm bắt được công nghệ và hướng đi, bắt tay vào lập kế hoạch triển khai dự án, đứa ra những công việc cụ thể cần thực hiện. Tiến hành tìm hiểu các thuật toán, phương pháp, tính khả thi cũng như bất khả thi của những công việc cần thực hiện.</w:t>
        </w:r>
      </w:ins>
    </w:p>
    <w:p w14:paraId="12FA1DA5" w14:textId="77777777" w:rsidR="00480B51" w:rsidRDefault="00480B51">
      <w:pPr>
        <w:spacing w:before="120" w:after="120" w:line="360" w:lineRule="auto"/>
        <w:ind w:firstLine="720"/>
        <w:jc w:val="both"/>
        <w:rPr>
          <w:ins w:id="175" w:author="LeNga" w:date="2020-07-28T16:00:00Z"/>
        </w:rPr>
        <w:pPrChange w:id="176" w:author="LeNga" w:date="2020-07-28T16:00:00Z">
          <w:pPr>
            <w:spacing w:before="120" w:after="120" w:line="360" w:lineRule="auto"/>
            <w:jc w:val="both"/>
          </w:pPr>
        </w:pPrChange>
      </w:pPr>
      <w:ins w:id="177" w:author="LeNga" w:date="2020-07-28T15:59:00Z">
        <w:r>
          <w:t>Tiếp theo đó đi phân tích, tiến hành xây dựng ứng dụng, từng bước hoàn chỉnh, ghép nối dự án thành sản phẩm hoàn chỉnh. Khi đã xây dựng hoàn chỉnh mã nguồn, tiến hành thử nghiệm, chỉnh sửa, cập nhật sai sót.</w:t>
        </w:r>
        <w:r w:rsidRPr="00480B51">
          <w:t xml:space="preserve"> </w:t>
        </w:r>
        <w:r>
          <w:t xml:space="preserve">Lựa chọn nền tảng triển khai hệ thống (ứng dụng chạy trên </w:t>
        </w:r>
        <w:r w:rsidRPr="003E48D5">
          <w:t>webbrowser</w:t>
        </w:r>
        <w:r>
          <w:t xml:space="preserve"> hay ứng dụng desktop) sao cho thuận tiện nhất.</w:t>
        </w:r>
      </w:ins>
    </w:p>
    <w:p w14:paraId="031565D2" w14:textId="205001BC" w:rsidR="000031E0" w:rsidRDefault="000031E0">
      <w:pPr>
        <w:spacing w:before="120" w:after="120" w:line="360" w:lineRule="auto"/>
        <w:ind w:firstLine="720"/>
        <w:jc w:val="both"/>
        <w:rPr>
          <w:ins w:id="178" w:author="LeNga" w:date="2020-07-28T15:55:00Z"/>
        </w:rPr>
        <w:pPrChange w:id="179" w:author="LeNga" w:date="2020-07-28T16:00:00Z">
          <w:pPr>
            <w:spacing w:before="120" w:after="120" w:line="360" w:lineRule="auto"/>
            <w:jc w:val="both"/>
          </w:pPr>
        </w:pPrChange>
      </w:pPr>
      <w:del w:id="180" w:author="LeNga" w:date="2020-07-28T15:58:00Z">
        <w:r w:rsidDel="00480B51">
          <w:delText xml:space="preserve">xây dựng ứng dụng “Điểm danh tự động thông qua hình ảnh”, </w:delText>
        </w:r>
      </w:del>
      <w:del w:id="181" w:author="LeNga" w:date="2020-07-28T16:00:00Z">
        <w:r w:rsidDel="00480B51">
          <w:delText>do đó, c</w:delText>
        </w:r>
      </w:del>
      <w:ins w:id="182" w:author="LeNga" w:date="2020-07-28T16:00:00Z">
        <w:r w:rsidR="00480B51">
          <w:t>C</w:t>
        </w:r>
      </w:ins>
      <w:r>
        <w:t xml:space="preserve">ác bước thực hiện như sau: </w:t>
      </w:r>
    </w:p>
    <w:p w14:paraId="53483557" w14:textId="77777777" w:rsidR="00480B51" w:rsidRPr="00480B51" w:rsidRDefault="00480B51">
      <w:pPr>
        <w:pStyle w:val="oancuaDanhsach"/>
        <w:numPr>
          <w:ilvl w:val="0"/>
          <w:numId w:val="44"/>
        </w:numPr>
        <w:spacing w:before="120" w:after="120" w:line="288" w:lineRule="auto"/>
        <w:ind w:left="1135" w:hanging="284"/>
        <w:jc w:val="both"/>
        <w:rPr>
          <w:ins w:id="183" w:author="LeNga" w:date="2020-07-28T15:55:00Z"/>
          <w:rPrChange w:id="184" w:author="LeNga" w:date="2020-07-28T15:56:00Z">
            <w:rPr>
              <w:ins w:id="185" w:author="LeNga" w:date="2020-07-28T15:55:00Z"/>
              <w:b/>
            </w:rPr>
          </w:rPrChange>
        </w:rPr>
        <w:pPrChange w:id="186" w:author="LeNga" w:date="2020-07-28T15:56:00Z">
          <w:pPr>
            <w:spacing w:before="120" w:after="120" w:line="360" w:lineRule="auto"/>
            <w:jc w:val="both"/>
          </w:pPr>
        </w:pPrChange>
      </w:pPr>
      <w:ins w:id="187" w:author="LeNga" w:date="2020-07-28T15:55:00Z">
        <w:r w:rsidRPr="00480B51">
          <w:rPr>
            <w:rFonts w:ascii="Times New Roman" w:hAnsi="Times New Roman"/>
            <w:sz w:val="26"/>
            <w:szCs w:val="26"/>
            <w:rPrChange w:id="188" w:author="LeNga" w:date="2020-07-28T15:56:00Z">
              <w:rPr>
                <w:b/>
              </w:rPr>
            </w:rPrChange>
          </w:rPr>
          <w:t>Thu thập dữ liệu ban đầu phục vụ cho việc pre-train:</w:t>
        </w:r>
      </w:ins>
    </w:p>
    <w:p w14:paraId="182B190E" w14:textId="53164E65" w:rsidR="00480B51" w:rsidRPr="00480B51" w:rsidRDefault="00480B51">
      <w:pPr>
        <w:pStyle w:val="oancuaDanhsach"/>
        <w:numPr>
          <w:ilvl w:val="0"/>
          <w:numId w:val="44"/>
        </w:numPr>
        <w:spacing w:before="120" w:after="120" w:line="288" w:lineRule="auto"/>
        <w:ind w:left="1135" w:hanging="284"/>
        <w:jc w:val="both"/>
        <w:rPr>
          <w:ins w:id="189" w:author="LeNga" w:date="2020-07-28T15:55:00Z"/>
          <w:rPrChange w:id="190" w:author="LeNga" w:date="2020-07-28T15:56:00Z">
            <w:rPr>
              <w:ins w:id="191" w:author="LeNga" w:date="2020-07-28T15:55:00Z"/>
              <w:b/>
            </w:rPr>
          </w:rPrChange>
        </w:rPr>
        <w:pPrChange w:id="192" w:author="LeNga" w:date="2020-07-28T15:56:00Z">
          <w:pPr>
            <w:spacing w:before="120" w:after="120" w:line="360" w:lineRule="auto"/>
            <w:jc w:val="both"/>
          </w:pPr>
        </w:pPrChange>
      </w:pPr>
      <w:ins w:id="193" w:author="LeNga" w:date="2020-07-28T15:55:00Z">
        <w:r w:rsidRPr="00480B51">
          <w:rPr>
            <w:rFonts w:ascii="Times New Roman" w:hAnsi="Times New Roman"/>
            <w:sz w:val="26"/>
            <w:szCs w:val="26"/>
            <w:rPrChange w:id="194" w:author="LeNga" w:date="2020-07-28T15:56:00Z">
              <w:rPr>
                <w:b/>
              </w:rPr>
            </w:rPrChange>
          </w:rPr>
          <w:t>Lựa chọn pre-trained model (mô hình được đào tạo trước)</w:t>
        </w:r>
      </w:ins>
    </w:p>
    <w:p w14:paraId="16967941" w14:textId="01E9BBCA" w:rsidR="00480B51" w:rsidRPr="00480B51" w:rsidRDefault="00480B51">
      <w:pPr>
        <w:pStyle w:val="oancuaDanhsach"/>
        <w:numPr>
          <w:ilvl w:val="0"/>
          <w:numId w:val="44"/>
        </w:numPr>
        <w:spacing w:before="120" w:after="120" w:line="288" w:lineRule="auto"/>
        <w:ind w:left="1135" w:hanging="284"/>
        <w:jc w:val="both"/>
        <w:rPr>
          <w:ins w:id="195" w:author="LeNga" w:date="2020-07-28T15:55:00Z"/>
          <w:rPrChange w:id="196" w:author="LeNga" w:date="2020-07-28T15:56:00Z">
            <w:rPr>
              <w:ins w:id="197" w:author="LeNga" w:date="2020-07-28T15:55:00Z"/>
              <w:b/>
            </w:rPr>
          </w:rPrChange>
        </w:rPr>
        <w:pPrChange w:id="198" w:author="LeNga" w:date="2020-07-28T15:56:00Z">
          <w:pPr>
            <w:spacing w:before="120" w:after="120" w:line="360" w:lineRule="auto"/>
            <w:jc w:val="both"/>
          </w:pPr>
        </w:pPrChange>
      </w:pPr>
      <w:ins w:id="199" w:author="LeNga" w:date="2020-07-28T15:55:00Z">
        <w:r w:rsidRPr="00480B51">
          <w:rPr>
            <w:rFonts w:ascii="Times New Roman" w:hAnsi="Times New Roman"/>
            <w:sz w:val="26"/>
            <w:szCs w:val="26"/>
            <w:rPrChange w:id="200" w:author="LeNga" w:date="2020-07-28T15:56:00Z">
              <w:rPr>
                <w:b/>
              </w:rPr>
            </w:rPrChange>
          </w:rPr>
          <w:t>Lựa chọn face detector (máy dò khuôn mặ</w:t>
        </w:r>
        <w:r>
          <w:rPr>
            <w:rFonts w:ascii="Times New Roman" w:hAnsi="Times New Roman"/>
            <w:sz w:val="26"/>
            <w:szCs w:val="26"/>
            <w:rPrChange w:id="201" w:author="LeNga" w:date="2020-07-28T15:56:00Z">
              <w:rPr/>
            </w:rPrChange>
          </w:rPr>
          <w:t>t)</w:t>
        </w:r>
      </w:ins>
    </w:p>
    <w:p w14:paraId="74741E73" w14:textId="6EAE3A49" w:rsidR="00480B51" w:rsidRPr="00480B51" w:rsidRDefault="00480B51">
      <w:pPr>
        <w:pStyle w:val="oancuaDanhsach"/>
        <w:numPr>
          <w:ilvl w:val="0"/>
          <w:numId w:val="44"/>
        </w:numPr>
        <w:spacing w:before="120" w:after="120" w:line="288" w:lineRule="auto"/>
        <w:ind w:left="1135" w:hanging="284"/>
        <w:jc w:val="both"/>
        <w:rPr>
          <w:ins w:id="202" w:author="LeNga" w:date="2020-07-28T15:55:00Z"/>
          <w:rPrChange w:id="203" w:author="LeNga" w:date="2020-07-28T15:56:00Z">
            <w:rPr>
              <w:ins w:id="204" w:author="LeNga" w:date="2020-07-28T15:55:00Z"/>
              <w:b/>
            </w:rPr>
          </w:rPrChange>
        </w:rPr>
        <w:pPrChange w:id="205" w:author="LeNga" w:date="2020-07-28T15:56:00Z">
          <w:pPr>
            <w:spacing w:before="120" w:after="120" w:line="360" w:lineRule="auto"/>
            <w:jc w:val="both"/>
          </w:pPr>
        </w:pPrChange>
      </w:pPr>
      <w:ins w:id="206" w:author="LeNga" w:date="2020-07-28T15:55:00Z">
        <w:r w:rsidRPr="00480B51">
          <w:rPr>
            <w:rFonts w:ascii="Times New Roman" w:hAnsi="Times New Roman"/>
            <w:sz w:val="26"/>
            <w:szCs w:val="26"/>
            <w:rPrChange w:id="207" w:author="LeNga" w:date="2020-07-28T15:56:00Z">
              <w:rPr>
                <w:b/>
              </w:rPr>
            </w:rPrChange>
          </w:rPr>
          <w:t>Xử lý bộ dữ liệu ảnh và ảnh đầu vào để nhận dạ</w:t>
        </w:r>
        <w:r>
          <w:rPr>
            <w:rFonts w:ascii="Times New Roman" w:hAnsi="Times New Roman"/>
            <w:sz w:val="26"/>
            <w:szCs w:val="26"/>
            <w:rPrChange w:id="208" w:author="LeNga" w:date="2020-07-28T15:56:00Z">
              <w:rPr/>
            </w:rPrChange>
          </w:rPr>
          <w:t>ng</w:t>
        </w:r>
      </w:ins>
    </w:p>
    <w:p w14:paraId="26C7AD59" w14:textId="4A2A3238" w:rsidR="00480B51" w:rsidRPr="00480B51" w:rsidRDefault="00480B51">
      <w:pPr>
        <w:pStyle w:val="oancuaDanhsach"/>
        <w:numPr>
          <w:ilvl w:val="0"/>
          <w:numId w:val="44"/>
        </w:numPr>
        <w:spacing w:before="120" w:after="120" w:line="288" w:lineRule="auto"/>
        <w:ind w:left="1135" w:hanging="284"/>
        <w:jc w:val="both"/>
        <w:rPr>
          <w:ins w:id="209" w:author="LeNga" w:date="2020-07-28T15:55:00Z"/>
          <w:rPrChange w:id="210" w:author="LeNga" w:date="2020-07-28T15:56:00Z">
            <w:rPr>
              <w:ins w:id="211" w:author="LeNga" w:date="2020-07-28T15:55:00Z"/>
              <w:b/>
            </w:rPr>
          </w:rPrChange>
        </w:rPr>
        <w:pPrChange w:id="212" w:author="LeNga" w:date="2020-07-28T15:56:00Z">
          <w:pPr>
            <w:spacing w:before="120" w:after="120" w:line="360" w:lineRule="auto"/>
            <w:jc w:val="both"/>
          </w:pPr>
        </w:pPrChange>
      </w:pPr>
      <w:ins w:id="213" w:author="LeNga" w:date="2020-07-28T15:55:00Z">
        <w:r w:rsidRPr="00480B51">
          <w:rPr>
            <w:rFonts w:ascii="Times New Roman" w:hAnsi="Times New Roman"/>
            <w:sz w:val="26"/>
            <w:szCs w:val="26"/>
            <w:rPrChange w:id="214" w:author="LeNga" w:date="2020-07-28T15:56:00Z">
              <w:rPr>
                <w:b/>
              </w:rPr>
            </w:rPrChange>
          </w:rPr>
          <w:t>Tích hợp hệ thống nhận dạng khuôn mặt vào hệ thống điể</w:t>
        </w:r>
        <w:r>
          <w:rPr>
            <w:rFonts w:ascii="Times New Roman" w:hAnsi="Times New Roman"/>
            <w:sz w:val="26"/>
            <w:szCs w:val="26"/>
            <w:rPrChange w:id="215" w:author="LeNga" w:date="2020-07-28T15:56:00Z">
              <w:rPr/>
            </w:rPrChange>
          </w:rPr>
          <w:t>m danh</w:t>
        </w:r>
      </w:ins>
    </w:p>
    <w:p w14:paraId="67EAD4AF" w14:textId="77777777" w:rsidR="00BC0D23" w:rsidRDefault="00BC0D23">
      <w:pPr>
        <w:rPr>
          <w:b/>
          <w:bCs/>
          <w:lang w:val="vi-VN" w:eastAsia="vi-VN"/>
        </w:rPr>
      </w:pPr>
      <w:r>
        <w:br w:type="page"/>
      </w:r>
    </w:p>
    <w:p w14:paraId="2F249602" w14:textId="51A5FD14" w:rsidR="00480B51" w:rsidRPr="008B1A92" w:rsidDel="00480B51" w:rsidRDefault="00480B51">
      <w:pPr>
        <w:pStyle w:val="u2"/>
        <w:rPr>
          <w:del w:id="216" w:author="LeNga" w:date="2020-07-28T15:57:00Z"/>
          <w:sz w:val="26"/>
          <w:szCs w:val="26"/>
          <w:lang w:val="en-US"/>
          <w:rPrChange w:id="217" w:author="Nguyen Van Chau" w:date="2020-07-29T15:02:00Z">
            <w:rPr>
              <w:del w:id="218" w:author="LeNga" w:date="2020-07-28T15:57:00Z"/>
              <w:lang w:val="en-US"/>
            </w:rPr>
          </w:rPrChange>
        </w:rPr>
      </w:pPr>
      <w:moveToRangeStart w:id="219" w:author="LeNga" w:date="2020-07-28T15:56:00Z" w:name="move46844224"/>
      <w:moveTo w:id="220" w:author="LeNga" w:date="2020-07-28T15:56:00Z">
        <w:del w:id="221" w:author="LeNga" w:date="2020-07-28T15:57:00Z">
          <w:r w:rsidRPr="008B1A92" w:rsidDel="00480B51">
            <w:rPr>
              <w:sz w:val="26"/>
              <w:szCs w:val="26"/>
              <w:rPrChange w:id="222" w:author="Nguyen Van Chau" w:date="2020-07-29T15:02:00Z">
                <w:rPr/>
              </w:rPrChange>
            </w:rPr>
            <w:lastRenderedPageBreak/>
            <w:delText>1.2 Phương pháp thực hiện:</w:delText>
          </w:r>
        </w:del>
      </w:moveTo>
    </w:p>
    <w:p w14:paraId="299B93DC" w14:textId="0743B63C" w:rsidR="00480B51" w:rsidRPr="0082515E" w:rsidDel="00480B51" w:rsidRDefault="00480B51">
      <w:pPr>
        <w:pStyle w:val="u2"/>
        <w:rPr>
          <w:del w:id="223" w:author="LeNga" w:date="2020-07-28T15:58:00Z"/>
        </w:rPr>
        <w:pPrChange w:id="224" w:author="Nguyen Van Chau" w:date="2020-07-29T15:02:00Z">
          <w:pPr>
            <w:spacing w:before="120" w:after="120" w:line="360" w:lineRule="auto"/>
            <w:ind w:firstLine="720"/>
            <w:jc w:val="both"/>
          </w:pPr>
        </w:pPrChange>
      </w:pPr>
      <w:moveTo w:id="225" w:author="LeNga" w:date="2020-07-28T15:56:00Z">
        <w:del w:id="226" w:author="LeNga" w:date="2020-07-28T15:58:00Z">
          <w:r w:rsidRPr="00DB05C9" w:rsidDel="00480B51">
            <w:delText>N</w:delText>
          </w:r>
          <w:r w:rsidRPr="0082515E" w:rsidDel="00480B51">
            <w:delText>ghiên cứu về các phương pháp, công cụ, công nghệ được sử dụng để thực hiện đề tài. Lựa chọn những công nghệ tối ưu và hiện đại để bắt kịp xu thế phát triển không ngừng của công nghệ hiện nay.</w:delText>
          </w:r>
        </w:del>
      </w:moveTo>
    </w:p>
    <w:p w14:paraId="50841D30" w14:textId="4F166784" w:rsidR="00480B51" w:rsidRPr="0082515E" w:rsidDel="00480B51" w:rsidRDefault="00480B51">
      <w:pPr>
        <w:pStyle w:val="u2"/>
        <w:rPr>
          <w:del w:id="227" w:author="LeNga" w:date="2020-07-28T15:59:00Z"/>
        </w:rPr>
        <w:pPrChange w:id="228" w:author="Nguyen Van Chau" w:date="2020-07-29T15:02:00Z">
          <w:pPr>
            <w:spacing w:before="120" w:after="120" w:line="360" w:lineRule="auto"/>
            <w:ind w:firstLine="720"/>
            <w:jc w:val="both"/>
          </w:pPr>
        </w:pPrChange>
      </w:pPr>
      <w:moveTo w:id="229" w:author="LeNga" w:date="2020-07-28T15:56:00Z">
        <w:del w:id="230" w:author="LeNga" w:date="2020-07-28T15:59:00Z">
          <w:r w:rsidRPr="0082515E" w:rsidDel="00480B51">
            <w:delText>Sau khi đã nắm bắt được công nghệ và hướng đi, bắt tay vào lập kế hoạch triển khai dự án, đứa ra những công việc cụ thể cần thực hiện. Tiến hành tìm hiểu các thuật toán, phương pháp, tính khả thi cũng như bất khả thi của những công việc cần thực hiện.</w:delText>
          </w:r>
        </w:del>
      </w:moveTo>
    </w:p>
    <w:p w14:paraId="7760921A" w14:textId="4984F9CE" w:rsidR="00480B51" w:rsidRPr="0082515E" w:rsidDel="00480B51" w:rsidRDefault="00480B51">
      <w:pPr>
        <w:pStyle w:val="u2"/>
        <w:rPr>
          <w:del w:id="231" w:author="LeNga" w:date="2020-07-28T15:59:00Z"/>
        </w:rPr>
        <w:pPrChange w:id="232" w:author="Nguyen Van Chau" w:date="2020-07-29T15:02:00Z">
          <w:pPr>
            <w:spacing w:before="120" w:after="120" w:line="360" w:lineRule="auto"/>
            <w:ind w:firstLine="720"/>
            <w:jc w:val="both"/>
          </w:pPr>
        </w:pPrChange>
      </w:pPr>
      <w:moveTo w:id="233" w:author="LeNga" w:date="2020-07-28T15:56:00Z">
        <w:del w:id="234" w:author="LeNga" w:date="2020-07-28T15:59:00Z">
          <w:r w:rsidRPr="0082515E" w:rsidDel="00480B51">
            <w:delText xml:space="preserve">Tiếp theo đó đi phân tích, tiến hành xây dựng ứng dụng, từng bước hoàn chỉnh, ghép nối dự án thành sản phẩm hoàn chỉnh. </w:delText>
          </w:r>
        </w:del>
      </w:moveTo>
    </w:p>
    <w:p w14:paraId="4ED1DD37" w14:textId="276FE753" w:rsidR="00480B51" w:rsidRPr="0082515E" w:rsidDel="00480B51" w:rsidRDefault="00480B51">
      <w:pPr>
        <w:pStyle w:val="u2"/>
        <w:rPr>
          <w:del w:id="235" w:author="LeNga" w:date="2020-07-28T15:59:00Z"/>
        </w:rPr>
        <w:pPrChange w:id="236" w:author="Nguyen Van Chau" w:date="2020-07-29T15:02:00Z">
          <w:pPr>
            <w:spacing w:before="120" w:after="120" w:line="360" w:lineRule="auto"/>
            <w:jc w:val="both"/>
          </w:pPr>
        </w:pPrChange>
      </w:pPr>
      <w:moveTo w:id="237" w:author="LeNga" w:date="2020-07-28T15:56:00Z">
        <w:del w:id="238" w:author="LeNga" w:date="2020-07-28T15:59:00Z">
          <w:r w:rsidRPr="0082515E" w:rsidDel="00480B51">
            <w:tab/>
            <w:delText>Khi đã xây dựng hoàn chỉnh mã nguồn, tiến hành thử nghiệm, chỉnh sửa, cập nhật sai sót.</w:delText>
          </w:r>
        </w:del>
      </w:moveTo>
    </w:p>
    <w:p w14:paraId="642064DD" w14:textId="218091C6" w:rsidR="00480B51" w:rsidRPr="0082515E" w:rsidDel="00480B51" w:rsidRDefault="00480B51">
      <w:pPr>
        <w:pStyle w:val="u2"/>
        <w:rPr>
          <w:del w:id="239" w:author="LeNga" w:date="2020-07-28T16:00:00Z"/>
        </w:rPr>
        <w:pPrChange w:id="240" w:author="Nguyen Van Chau" w:date="2020-07-29T15:02:00Z">
          <w:pPr>
            <w:spacing w:before="120" w:after="120" w:line="360" w:lineRule="auto"/>
            <w:jc w:val="both"/>
          </w:pPr>
        </w:pPrChange>
      </w:pPr>
      <w:moveTo w:id="241" w:author="LeNga" w:date="2020-07-28T15:56:00Z">
        <w:del w:id="242" w:author="Nguyen Van Chau" w:date="2020-07-29T15:01:00Z">
          <w:r w:rsidRPr="0082515E" w:rsidDel="00670A6B">
            <w:tab/>
          </w:r>
        </w:del>
        <w:del w:id="243" w:author="LeNga" w:date="2020-07-28T15:59:00Z">
          <w:r w:rsidRPr="0082515E" w:rsidDel="00480B51">
            <w:delText>Lựa chọn nền tảng triển khai hệ thống (ứng dụng chạy trên webbrowser hay ứng dụng desktop) sao cho thuận tiện nhất.</w:delText>
          </w:r>
        </w:del>
      </w:moveTo>
    </w:p>
    <w:p w14:paraId="49CA62FA" w14:textId="36DEC30D" w:rsidR="00480B51" w:rsidRPr="0082515E" w:rsidDel="00480B51" w:rsidRDefault="00480B51">
      <w:pPr>
        <w:pStyle w:val="u2"/>
        <w:rPr>
          <w:del w:id="244" w:author="LeNga" w:date="2020-07-28T16:00:00Z"/>
        </w:rPr>
        <w:pPrChange w:id="245" w:author="Nguyen Van Chau" w:date="2020-07-29T15:02:00Z">
          <w:pPr>
            <w:spacing w:before="120" w:after="120" w:line="360" w:lineRule="auto"/>
            <w:jc w:val="both"/>
          </w:pPr>
        </w:pPrChange>
      </w:pPr>
      <w:moveTo w:id="246" w:author="LeNga" w:date="2020-07-28T15:56:00Z">
        <w:del w:id="247" w:author="LeNga" w:date="2020-07-28T16:00:00Z">
          <w:r w:rsidRPr="0082515E" w:rsidDel="00480B51">
            <w:tab/>
            <w:delText>Cuối cùng là tổng kết và đưa ra hướng phát triển trong tương lai.</w:delText>
          </w:r>
        </w:del>
      </w:moveTo>
    </w:p>
    <w:p w14:paraId="7443F1D9" w14:textId="60B7F139" w:rsidR="00480B51" w:rsidRPr="008B1A92" w:rsidDel="00480B51" w:rsidRDefault="00480B51">
      <w:pPr>
        <w:pStyle w:val="u2"/>
        <w:rPr>
          <w:del w:id="248" w:author="LeNga" w:date="2020-07-28T16:00:00Z"/>
          <w:sz w:val="26"/>
          <w:szCs w:val="26"/>
          <w:rPrChange w:id="249" w:author="Nguyen Van Chau" w:date="2020-07-29T15:02:00Z">
            <w:rPr>
              <w:del w:id="250" w:author="LeNga" w:date="2020-07-28T16:00:00Z"/>
            </w:rPr>
          </w:rPrChange>
        </w:rPr>
      </w:pPr>
      <w:moveTo w:id="251" w:author="LeNga" w:date="2020-07-28T15:56:00Z">
        <w:del w:id="252" w:author="LeNga" w:date="2020-07-28T16:00:00Z">
          <w:r w:rsidRPr="008B1A92" w:rsidDel="00480B51">
            <w:rPr>
              <w:sz w:val="26"/>
              <w:szCs w:val="26"/>
              <w:rPrChange w:id="253" w:author="Nguyen Van Chau" w:date="2020-07-29T15:02:00Z">
                <w:rPr/>
              </w:rPrChange>
            </w:rPr>
            <w:delText>1.3 Cấu trúc báo cáo:</w:delText>
          </w:r>
        </w:del>
      </w:moveTo>
    </w:p>
    <w:p w14:paraId="6DA21AA6" w14:textId="1AED9E05" w:rsidR="00480B51" w:rsidRPr="0082515E" w:rsidDel="00480B51" w:rsidRDefault="00480B51">
      <w:pPr>
        <w:pStyle w:val="u2"/>
        <w:rPr>
          <w:del w:id="254" w:author="LeNga" w:date="2020-07-28T16:00:00Z"/>
        </w:rPr>
        <w:pPrChange w:id="255" w:author="Nguyen Van Chau" w:date="2020-07-29T15:02:00Z">
          <w:pPr>
            <w:spacing w:before="120" w:after="120" w:line="360" w:lineRule="auto"/>
            <w:jc w:val="both"/>
          </w:pPr>
        </w:pPrChange>
      </w:pPr>
      <w:moveTo w:id="256" w:author="LeNga" w:date="2020-07-28T15:56:00Z">
        <w:del w:id="257" w:author="LeNga" w:date="2020-07-28T16:00:00Z">
          <w:r w:rsidRPr="00DB05C9" w:rsidDel="00480B51">
            <w:tab/>
            <w:delText>Nghiên cứu tổng quan.</w:delText>
          </w:r>
        </w:del>
      </w:moveTo>
    </w:p>
    <w:p w14:paraId="7EE54637" w14:textId="2866AC73" w:rsidR="00480B51" w:rsidRPr="0082515E" w:rsidDel="00480B51" w:rsidRDefault="00480B51">
      <w:pPr>
        <w:pStyle w:val="u2"/>
        <w:rPr>
          <w:del w:id="258" w:author="LeNga" w:date="2020-07-28T16:00:00Z"/>
        </w:rPr>
        <w:pPrChange w:id="259" w:author="Nguyen Van Chau" w:date="2020-07-29T15:02:00Z">
          <w:pPr>
            <w:spacing w:before="120" w:after="120" w:line="360" w:lineRule="auto"/>
            <w:jc w:val="both"/>
          </w:pPr>
        </w:pPrChange>
      </w:pPr>
      <w:moveTo w:id="260" w:author="LeNga" w:date="2020-07-28T15:56:00Z">
        <w:del w:id="261" w:author="LeNga" w:date="2020-07-28T16:00:00Z">
          <w:r w:rsidRPr="0082515E" w:rsidDel="00480B51">
            <w:tab/>
            <w:delText>Cơ sở lý thuyết.</w:delText>
          </w:r>
        </w:del>
      </w:moveTo>
    </w:p>
    <w:p w14:paraId="3CC3AC2F" w14:textId="52952B56" w:rsidR="00480B51" w:rsidRPr="0082515E" w:rsidDel="00480B51" w:rsidRDefault="00480B51">
      <w:pPr>
        <w:pStyle w:val="u2"/>
        <w:rPr>
          <w:del w:id="262" w:author="LeNga" w:date="2020-07-28T16:00:00Z"/>
        </w:rPr>
        <w:pPrChange w:id="263" w:author="Nguyen Van Chau" w:date="2020-07-29T15:02:00Z">
          <w:pPr>
            <w:spacing w:before="120" w:after="120" w:line="360" w:lineRule="auto"/>
            <w:jc w:val="both"/>
          </w:pPr>
        </w:pPrChange>
      </w:pPr>
      <w:moveTo w:id="264" w:author="LeNga" w:date="2020-07-28T15:56:00Z">
        <w:del w:id="265" w:author="LeNga" w:date="2020-07-28T16:00:00Z">
          <w:r w:rsidRPr="0082515E" w:rsidDel="00480B51">
            <w:tab/>
            <w:delText>Phân tích và xây dựng hệ thống.</w:delText>
          </w:r>
        </w:del>
      </w:moveTo>
    </w:p>
    <w:p w14:paraId="39B158D2" w14:textId="7C3FCE6A" w:rsidR="00480B51" w:rsidRPr="008B1A92" w:rsidDel="00480B51" w:rsidRDefault="00480B51">
      <w:pPr>
        <w:pStyle w:val="u2"/>
        <w:rPr>
          <w:del w:id="266" w:author="LeNga" w:date="2020-07-28T16:00:00Z"/>
          <w:b w:val="0"/>
          <w:rPrChange w:id="267" w:author="Nguyen Van Chau" w:date="2020-07-29T15:02:00Z">
            <w:rPr>
              <w:del w:id="268" w:author="LeNga" w:date="2020-07-28T16:00:00Z"/>
              <w:b/>
            </w:rPr>
          </w:rPrChange>
        </w:rPr>
        <w:pPrChange w:id="269" w:author="Nguyen Van Chau" w:date="2020-07-29T15:02:00Z">
          <w:pPr>
            <w:spacing w:before="120" w:after="120" w:line="360" w:lineRule="auto"/>
            <w:jc w:val="both"/>
          </w:pPr>
        </w:pPrChange>
      </w:pPr>
      <w:moveTo w:id="270" w:author="LeNga" w:date="2020-07-28T15:56:00Z">
        <w:del w:id="271" w:author="LeNga" w:date="2020-07-28T16:00:00Z">
          <w:r w:rsidRPr="0082515E" w:rsidDel="00480B51">
            <w:tab/>
            <w:delText>Kết luận và hướng phát triển.</w:delText>
          </w:r>
        </w:del>
      </w:moveTo>
    </w:p>
    <w:p w14:paraId="28D3E68E" w14:textId="77777777" w:rsidR="00480B51" w:rsidRPr="00DB05C9" w:rsidDel="00670A6B" w:rsidRDefault="00480B51">
      <w:pPr>
        <w:pStyle w:val="u2"/>
        <w:rPr>
          <w:ins w:id="272" w:author="LeNga" w:date="2020-07-28T16:00:00Z"/>
          <w:del w:id="273" w:author="Nguyen Van Chau" w:date="2020-07-29T15:01:00Z"/>
        </w:rPr>
        <w:pPrChange w:id="274" w:author="Nguyen Van Chau" w:date="2020-07-29T15:02:00Z">
          <w:pPr>
            <w:spacing w:before="120" w:after="120" w:line="360" w:lineRule="auto"/>
            <w:jc w:val="both"/>
          </w:pPr>
        </w:pPrChange>
      </w:pPr>
    </w:p>
    <w:p w14:paraId="7BA93E4B" w14:textId="42A1E36C" w:rsidR="00480B51" w:rsidRPr="008B1A92" w:rsidRDefault="00480B51">
      <w:pPr>
        <w:pStyle w:val="u2"/>
        <w:rPr>
          <w:ins w:id="275" w:author="LeNga" w:date="2020-07-28T15:55:00Z"/>
          <w:b w:val="0"/>
          <w:rPrChange w:id="276" w:author="Nguyen Van Chau" w:date="2020-07-29T15:02:00Z">
            <w:rPr>
              <w:ins w:id="277" w:author="LeNga" w:date="2020-07-28T15:55:00Z"/>
              <w:b/>
            </w:rPr>
          </w:rPrChange>
        </w:rPr>
        <w:pPrChange w:id="278" w:author="Nguyen Van Chau" w:date="2020-07-29T15:02:00Z">
          <w:pPr>
            <w:spacing w:before="120" w:after="120" w:line="360" w:lineRule="auto"/>
            <w:jc w:val="both"/>
          </w:pPr>
        </w:pPrChange>
      </w:pPr>
      <w:bookmarkStart w:id="279" w:name="_Toc47383801"/>
      <w:moveToRangeEnd w:id="219"/>
      <w:ins w:id="280" w:author="LeNga" w:date="2020-07-28T15:55:00Z">
        <w:r w:rsidRPr="008B1A92">
          <w:rPr>
            <w:sz w:val="26"/>
            <w:szCs w:val="26"/>
            <w:rPrChange w:id="281" w:author="Nguyen Van Chau" w:date="2020-07-29T15:02:00Z">
              <w:rPr>
                <w:b/>
              </w:rPr>
            </w:rPrChange>
          </w:rPr>
          <w:t>3. Bố cục đề tài</w:t>
        </w:r>
        <w:bookmarkEnd w:id="279"/>
      </w:ins>
    </w:p>
    <w:p w14:paraId="56749F78" w14:textId="543D14C6" w:rsidR="00480B51" w:rsidRDefault="00480B51" w:rsidP="00480B51">
      <w:pPr>
        <w:spacing w:before="120" w:after="120" w:line="360" w:lineRule="auto"/>
        <w:jc w:val="both"/>
        <w:rPr>
          <w:ins w:id="282" w:author="LeNga" w:date="2020-07-28T16:01:00Z"/>
        </w:rPr>
      </w:pPr>
      <w:ins w:id="283" w:author="LeNga" w:date="2020-07-28T16:00:00Z">
        <w:r>
          <w:tab/>
          <w:t>Sau phần mở</w:t>
        </w:r>
      </w:ins>
      <w:ins w:id="284" w:author="LeNga" w:date="2020-07-28T16:01:00Z">
        <w:r>
          <w:t xml:space="preserve"> </w:t>
        </w:r>
      </w:ins>
      <w:ins w:id="285" w:author="LeNga" w:date="2020-07-28T16:00:00Z">
        <w:r>
          <w:t>đầu</w:t>
        </w:r>
      </w:ins>
      <w:ins w:id="286" w:author="LeNga" w:date="2020-07-28T16:01:00Z">
        <w:r>
          <w:t xml:space="preserve">, nội dung đề tài được thể hiện qua 3 chương </w:t>
        </w:r>
        <w:r w:rsidR="00BF360B">
          <w:t>sau:</w:t>
        </w:r>
      </w:ins>
    </w:p>
    <w:p w14:paraId="729188E1" w14:textId="6242B44A" w:rsidR="00BF360B" w:rsidRPr="0066334D" w:rsidRDefault="00BF360B">
      <w:pPr>
        <w:pStyle w:val="oancuaDanhsach"/>
        <w:numPr>
          <w:ilvl w:val="0"/>
          <w:numId w:val="48"/>
        </w:numPr>
        <w:spacing w:before="120" w:after="120" w:line="360" w:lineRule="auto"/>
        <w:jc w:val="both"/>
        <w:rPr>
          <w:ins w:id="287" w:author="LeNga" w:date="2020-07-28T16:01:00Z"/>
        </w:rPr>
        <w:pPrChange w:id="288" w:author="LeNga" w:date="2020-07-28T16:03:00Z">
          <w:pPr>
            <w:spacing w:before="120" w:after="120" w:line="360" w:lineRule="auto"/>
            <w:jc w:val="both"/>
          </w:pPr>
        </w:pPrChange>
      </w:pPr>
      <w:ins w:id="289" w:author="LeNga" w:date="2020-07-28T16:01:00Z">
        <w:r w:rsidRPr="0066334D">
          <w:rPr>
            <w:rFonts w:ascii="Times New Roman" w:hAnsi="Times New Roman"/>
            <w:sz w:val="26"/>
            <w:szCs w:val="26"/>
          </w:rPr>
          <w:t>Chương 1.</w:t>
        </w:r>
      </w:ins>
      <w:ins w:id="290" w:author="Nguyen Van Chau" w:date="2020-07-29T15:04:00Z">
        <w:r w:rsidR="008B1A92" w:rsidRPr="0066334D">
          <w:rPr>
            <w:rFonts w:ascii="Times New Roman" w:hAnsi="Times New Roman"/>
            <w:sz w:val="26"/>
            <w:szCs w:val="26"/>
          </w:rPr>
          <w:t xml:space="preserve"> </w:t>
        </w:r>
      </w:ins>
      <w:ins w:id="291" w:author="LeNga" w:date="2020-07-28T16:01:00Z">
        <w:r w:rsidRPr="0066334D">
          <w:rPr>
            <w:rFonts w:ascii="Times New Roman" w:hAnsi="Times New Roman"/>
            <w:sz w:val="26"/>
            <w:szCs w:val="26"/>
          </w:rPr>
          <w:t>Nghiên cứu tổng quan. Nội dung chương này nhằm mục đích</w:t>
        </w:r>
      </w:ins>
      <w:ins w:id="292" w:author="Nguyen Van Chau" w:date="2020-07-29T15:05:00Z">
        <w:r w:rsidR="00E40129" w:rsidRPr="0066334D">
          <w:rPr>
            <w:rFonts w:ascii="Times New Roman" w:hAnsi="Times New Roman"/>
            <w:sz w:val="26"/>
            <w:szCs w:val="26"/>
          </w:rPr>
          <w:t xml:space="preserve"> </w:t>
        </w:r>
      </w:ins>
      <w:ins w:id="293" w:author="LeNga" w:date="2020-07-28T16:01:00Z">
        <w:del w:id="294" w:author="Nguyen Van Chau" w:date="2020-07-29T15:06:00Z">
          <w:r w:rsidRPr="0066334D" w:rsidDel="00E40129">
            <w:rPr>
              <w:rFonts w:ascii="Times New Roman" w:hAnsi="Times New Roman"/>
              <w:sz w:val="26"/>
              <w:szCs w:val="26"/>
            </w:rPr>
            <w:delText xml:space="preserve"> </w:delText>
          </w:r>
        </w:del>
        <w:r w:rsidRPr="0066334D">
          <w:rPr>
            <w:rFonts w:ascii="Times New Roman" w:hAnsi="Times New Roman"/>
            <w:sz w:val="26"/>
            <w:szCs w:val="26"/>
          </w:rPr>
          <w:t xml:space="preserve">tìm hiểu các phương pháp </w:t>
        </w:r>
        <w:del w:id="295" w:author="Nguyen Van Chau" w:date="2020-07-29T15:04:00Z">
          <w:r w:rsidRPr="0066334D" w:rsidDel="008B1A92">
            <w:rPr>
              <w:rFonts w:ascii="Times New Roman" w:hAnsi="Times New Roman"/>
              <w:sz w:val="26"/>
              <w:szCs w:val="26"/>
            </w:rPr>
            <w:delText>danhj dang hinện có, gômgg:djfhgkfgkdfjgkldjfklvj</w:delText>
          </w:r>
        </w:del>
      </w:ins>
      <w:ins w:id="296" w:author="Nguyen Van Chau" w:date="2020-07-29T15:04:00Z">
        <w:r w:rsidR="008B1A92" w:rsidRPr="0066334D">
          <w:rPr>
            <w:rFonts w:ascii="Times New Roman" w:hAnsi="Times New Roman"/>
            <w:sz w:val="26"/>
            <w:szCs w:val="26"/>
          </w:rPr>
          <w:t>nhận diện khuôn mặt hiệ</w:t>
        </w:r>
        <w:r w:rsidR="00E40129" w:rsidRPr="0066334D">
          <w:rPr>
            <w:rFonts w:ascii="Times New Roman" w:hAnsi="Times New Roman"/>
            <w:sz w:val="26"/>
            <w:szCs w:val="26"/>
          </w:rPr>
          <w:t>n có, ưu nhược điểm của từng phương pháp.</w:t>
        </w:r>
      </w:ins>
      <w:ins w:id="297" w:author="Nguyen Van Chau" w:date="2020-07-29T15:06:00Z">
        <w:r w:rsidR="00035BFA" w:rsidRPr="0066334D">
          <w:rPr>
            <w:rFonts w:ascii="Times New Roman" w:hAnsi="Times New Roman"/>
            <w:sz w:val="26"/>
            <w:szCs w:val="26"/>
          </w:rPr>
          <w:t xml:space="preserve"> Phương pháp được lựa chọn và hướng tiếp cận của đề tài.</w:t>
        </w:r>
      </w:ins>
    </w:p>
    <w:p w14:paraId="7540AC20" w14:textId="4F25100E" w:rsidR="00BF360B" w:rsidRPr="0066334D" w:rsidRDefault="00BF360B">
      <w:pPr>
        <w:pStyle w:val="oancuaDanhsach"/>
        <w:numPr>
          <w:ilvl w:val="0"/>
          <w:numId w:val="48"/>
        </w:numPr>
        <w:spacing w:before="120" w:after="120" w:line="360" w:lineRule="auto"/>
        <w:jc w:val="both"/>
        <w:rPr>
          <w:ins w:id="298" w:author="LeNga" w:date="2020-07-28T16:02:00Z"/>
        </w:rPr>
        <w:pPrChange w:id="299" w:author="Nguyen Van Chau" w:date="2020-07-29T15:11:00Z">
          <w:pPr>
            <w:spacing w:before="120" w:after="120" w:line="360" w:lineRule="auto"/>
            <w:jc w:val="both"/>
          </w:pPr>
        </w:pPrChange>
      </w:pPr>
      <w:ins w:id="300" w:author="LeNga" w:date="2020-07-28T16:02:00Z">
        <w:r w:rsidRPr="0066334D">
          <w:rPr>
            <w:rFonts w:ascii="Times New Roman" w:hAnsi="Times New Roman"/>
            <w:sz w:val="26"/>
            <w:szCs w:val="26"/>
          </w:rPr>
          <w:t>Chương 2.</w:t>
        </w:r>
      </w:ins>
      <w:ins w:id="301" w:author="Nguyen Van Chau" w:date="2020-07-29T15:05:00Z">
        <w:r w:rsidR="00E40129" w:rsidRPr="0066334D">
          <w:rPr>
            <w:rFonts w:ascii="Times New Roman" w:hAnsi="Times New Roman"/>
            <w:sz w:val="26"/>
            <w:szCs w:val="26"/>
          </w:rPr>
          <w:t xml:space="preserve"> </w:t>
        </w:r>
      </w:ins>
      <w:ins w:id="302" w:author="LeNga" w:date="2020-07-28T16:02:00Z">
        <w:r w:rsidRPr="0066334D">
          <w:rPr>
            <w:rFonts w:ascii="Times New Roman" w:hAnsi="Times New Roman"/>
            <w:sz w:val="26"/>
            <w:szCs w:val="26"/>
          </w:rPr>
          <w:t>Cơ sở lý thuyết. N</w:t>
        </w:r>
      </w:ins>
      <w:ins w:id="303" w:author="Nguyen Van Chau" w:date="2020-07-29T15:10:00Z">
        <w:r w:rsidR="00427E84" w:rsidRPr="0066334D">
          <w:rPr>
            <w:rFonts w:ascii="Times New Roman" w:hAnsi="Times New Roman"/>
            <w:sz w:val="26"/>
            <w:szCs w:val="26"/>
          </w:rPr>
          <w:t>ộ</w:t>
        </w:r>
      </w:ins>
      <w:ins w:id="304" w:author="LeNga" w:date="2020-07-28T16:02:00Z">
        <w:del w:id="305" w:author="Nguyen Van Chau" w:date="2020-07-29T15:10:00Z">
          <w:r w:rsidRPr="0066334D" w:rsidDel="00427E84">
            <w:rPr>
              <w:rFonts w:ascii="Times New Roman" w:hAnsi="Times New Roman"/>
              <w:sz w:val="26"/>
              <w:szCs w:val="26"/>
            </w:rPr>
            <w:delText>ọ</w:delText>
          </w:r>
        </w:del>
        <w:r w:rsidRPr="0066334D">
          <w:rPr>
            <w:rFonts w:ascii="Times New Roman" w:hAnsi="Times New Roman"/>
            <w:sz w:val="26"/>
            <w:szCs w:val="26"/>
          </w:rPr>
          <w:t xml:space="preserve">i dung chương bao gồm: </w:t>
        </w:r>
      </w:ins>
      <w:ins w:id="306" w:author="Nguyen Van Chau" w:date="2020-07-29T15:11:00Z">
        <w:r w:rsidR="00427E84" w:rsidRPr="0066334D">
          <w:rPr>
            <w:rFonts w:ascii="Times New Roman" w:hAnsi="Times New Roman"/>
            <w:sz w:val="26"/>
            <w:szCs w:val="26"/>
          </w:rPr>
          <w:t>Tìm hiểu về OpenCV, thuật toán CNN – Convolutional Neural Network, pre-trained model FaceN</w:t>
        </w:r>
      </w:ins>
      <w:ins w:id="307" w:author="Nguyen Van Chau" w:date="2020-07-29T15:12:00Z">
        <w:r w:rsidR="00427E84" w:rsidRPr="0066334D">
          <w:rPr>
            <w:rFonts w:ascii="Times New Roman" w:hAnsi="Times New Roman"/>
            <w:sz w:val="26"/>
            <w:szCs w:val="26"/>
          </w:rPr>
          <w:t xml:space="preserve">et, face detector MTCNN - </w:t>
        </w:r>
      </w:ins>
      <w:ins w:id="308" w:author="LeNga" w:date="2020-07-28T16:02:00Z">
        <w:del w:id="309" w:author="Unknown">
          <w:r w:rsidRPr="0066334D" w:rsidDel="00427E84">
            <w:rPr>
              <w:rFonts w:ascii="Times New Roman" w:hAnsi="Times New Roman"/>
              <w:sz w:val="26"/>
              <w:szCs w:val="26"/>
            </w:rPr>
            <w:delText>d</w:delText>
          </w:r>
        </w:del>
      </w:ins>
      <w:ins w:id="310" w:author="Nguyen Van Chau" w:date="2020-07-29T15:11:00Z">
        <w:r w:rsidR="00427E84" w:rsidRPr="0066334D" w:rsidDel="00427E84">
          <w:rPr>
            <w:rFonts w:ascii="Times New Roman" w:hAnsi="Times New Roman"/>
            <w:sz w:val="26"/>
            <w:szCs w:val="26"/>
          </w:rPr>
          <w:t xml:space="preserve"> </w:t>
        </w:r>
      </w:ins>
      <w:ins w:id="311" w:author="Nguyen Van Chau" w:date="2020-07-29T15:12:00Z">
        <w:r w:rsidR="00427E84" w:rsidRPr="0066334D">
          <w:rPr>
            <w:rFonts w:ascii="Times New Roman" w:hAnsi="Times New Roman"/>
            <w:sz w:val="26"/>
            <w:szCs w:val="26"/>
          </w:rPr>
          <w:t>Multi-task Cascaded Convolutional Networks</w:t>
        </w:r>
        <w:r w:rsidR="00411041" w:rsidRPr="0066334D">
          <w:rPr>
            <w:rFonts w:ascii="Times New Roman" w:hAnsi="Times New Roman"/>
            <w:sz w:val="26"/>
            <w:szCs w:val="26"/>
          </w:rPr>
          <w:t>, phương pháp c</w:t>
        </w:r>
      </w:ins>
      <w:r w:rsidR="006B1D29">
        <w:rPr>
          <w:rFonts w:ascii="Times New Roman" w:hAnsi="Times New Roman"/>
          <w:sz w:val="26"/>
          <w:szCs w:val="26"/>
        </w:rPr>
        <w:t>ă</w:t>
      </w:r>
      <w:ins w:id="312" w:author="Nguyen Van Chau" w:date="2020-07-29T15:12:00Z">
        <w:r w:rsidR="00411041" w:rsidRPr="0066334D">
          <w:rPr>
            <w:rFonts w:ascii="Times New Roman" w:hAnsi="Times New Roman"/>
            <w:sz w:val="26"/>
            <w:szCs w:val="26"/>
          </w:rPr>
          <w:t>n chỉnh khuôn mặt.</w:t>
        </w:r>
      </w:ins>
      <w:ins w:id="313" w:author="LeNga" w:date="2020-07-28T16:02:00Z">
        <w:del w:id="314" w:author="Nguyen Van Chau" w:date="2020-07-29T15:10:00Z">
          <w:r w:rsidRPr="0066334D" w:rsidDel="00427E84">
            <w:rPr>
              <w:rFonts w:ascii="Times New Roman" w:hAnsi="Times New Roman"/>
              <w:sz w:val="26"/>
              <w:szCs w:val="26"/>
            </w:rPr>
            <w:delText>khfkjègkfgjkfnkg</w:delText>
          </w:r>
        </w:del>
      </w:ins>
    </w:p>
    <w:p w14:paraId="0DF520AC" w14:textId="54580156" w:rsidR="00BF360B" w:rsidRPr="0066334D" w:rsidRDefault="00BF360B">
      <w:pPr>
        <w:pStyle w:val="oancuaDanhsach"/>
        <w:numPr>
          <w:ilvl w:val="0"/>
          <w:numId w:val="48"/>
        </w:numPr>
        <w:spacing w:before="120" w:after="120" w:line="360" w:lineRule="auto"/>
        <w:jc w:val="both"/>
        <w:rPr>
          <w:ins w:id="315" w:author="LeNga" w:date="2020-07-28T16:00:00Z"/>
        </w:rPr>
        <w:pPrChange w:id="316" w:author="LeNga" w:date="2020-07-28T16:03:00Z">
          <w:pPr>
            <w:spacing w:before="120" w:after="120" w:line="360" w:lineRule="auto"/>
            <w:jc w:val="both"/>
          </w:pPr>
        </w:pPrChange>
      </w:pPr>
      <w:ins w:id="317" w:author="LeNga" w:date="2020-07-28T16:03:00Z">
        <w:r w:rsidRPr="0066334D">
          <w:rPr>
            <w:rFonts w:ascii="Times New Roman" w:hAnsi="Times New Roman"/>
            <w:sz w:val="26"/>
            <w:szCs w:val="26"/>
          </w:rPr>
          <w:t>Chương 3.</w:t>
        </w:r>
      </w:ins>
      <w:ins w:id="318" w:author="Nguyen Van Chau" w:date="2020-07-29T15:22:00Z">
        <w:r w:rsidR="001A5B59" w:rsidRPr="0066334D">
          <w:rPr>
            <w:rFonts w:ascii="Times New Roman" w:hAnsi="Times New Roman"/>
            <w:sz w:val="26"/>
            <w:szCs w:val="26"/>
          </w:rPr>
          <w:t xml:space="preserve"> Xây dựng hệ thống. Nội dung chương gồm các bước để xây dựng một chương trình điểm danh tự động bằng hình ảnh.</w:t>
        </w:r>
      </w:ins>
      <w:ins w:id="319" w:author="LeNga" w:date="2020-07-28T16:03:00Z">
        <w:del w:id="320" w:author="Nguyen Van Chau" w:date="2020-07-29T15:13:00Z">
          <w:r w:rsidRPr="0066334D" w:rsidDel="00F916DC">
            <w:rPr>
              <w:rFonts w:ascii="Times New Roman" w:hAnsi="Times New Roman"/>
              <w:sz w:val="26"/>
              <w:szCs w:val="26"/>
            </w:rPr>
            <w:delText>dkrjgrjgrljfg</w:delText>
          </w:r>
        </w:del>
      </w:ins>
    </w:p>
    <w:p w14:paraId="5316ACE3" w14:textId="77777777" w:rsidR="00480B51" w:rsidRPr="0066334D" w:rsidRDefault="00480B51">
      <w:pPr>
        <w:pStyle w:val="oancuaDanhsach"/>
        <w:numPr>
          <w:ilvl w:val="0"/>
          <w:numId w:val="48"/>
        </w:numPr>
        <w:spacing w:before="120" w:after="120" w:line="360" w:lineRule="auto"/>
        <w:jc w:val="both"/>
        <w:rPr>
          <w:ins w:id="321" w:author="LeNga" w:date="2020-07-28T16:00:00Z"/>
        </w:rPr>
        <w:pPrChange w:id="322" w:author="Nguyen Van Chau" w:date="2020-07-29T15:23:00Z">
          <w:pPr>
            <w:spacing w:before="120" w:after="120" w:line="360" w:lineRule="auto"/>
            <w:jc w:val="both"/>
          </w:pPr>
        </w:pPrChange>
      </w:pPr>
      <w:ins w:id="323" w:author="LeNga" w:date="2020-07-28T16:00:00Z">
        <w:del w:id="324" w:author="Nguyen Van Chau" w:date="2020-07-29T15:23:00Z">
          <w:r w:rsidRPr="0066334D" w:rsidDel="00310AA4">
            <w:rPr>
              <w:rFonts w:ascii="Times New Roman" w:hAnsi="Times New Roman"/>
              <w:sz w:val="26"/>
              <w:szCs w:val="26"/>
            </w:rPr>
            <w:tab/>
          </w:r>
        </w:del>
        <w:r w:rsidRPr="0066334D">
          <w:rPr>
            <w:rFonts w:ascii="Times New Roman" w:hAnsi="Times New Roman"/>
            <w:sz w:val="26"/>
            <w:szCs w:val="26"/>
          </w:rPr>
          <w:t>Cuối cùng là tổng kết và đưa ra hướng phát triển trong tương lai.</w:t>
        </w:r>
      </w:ins>
    </w:p>
    <w:p w14:paraId="5551EA99" w14:textId="77777777" w:rsidR="00480B51" w:rsidRPr="003B4014" w:rsidRDefault="00480B51" w:rsidP="00480B51">
      <w:pPr>
        <w:spacing w:before="120" w:after="120" w:line="360" w:lineRule="auto"/>
        <w:jc w:val="both"/>
        <w:rPr>
          <w:ins w:id="325" w:author="LeNga" w:date="2020-07-28T15:55:00Z"/>
          <w:b/>
        </w:rPr>
      </w:pPr>
    </w:p>
    <w:p w14:paraId="62A52472" w14:textId="77777777" w:rsidR="00480B51" w:rsidRDefault="00480B51" w:rsidP="00480B51">
      <w:pPr>
        <w:spacing w:before="120" w:after="120" w:line="360" w:lineRule="auto"/>
        <w:jc w:val="both"/>
        <w:rPr>
          <w:ins w:id="326" w:author="LeNga" w:date="2020-07-28T15:55:00Z"/>
          <w:b/>
        </w:rPr>
      </w:pPr>
    </w:p>
    <w:p w14:paraId="14AB9C43" w14:textId="14B2E228" w:rsidR="00BF360B" w:rsidRPr="002D5251" w:rsidDel="002D5251" w:rsidRDefault="00BF360B">
      <w:pPr>
        <w:rPr>
          <w:ins w:id="327" w:author="LeNga" w:date="2020-07-28T16:04:00Z"/>
          <w:del w:id="328" w:author="Nguyen Van Chau" w:date="2020-07-29T15:01:00Z"/>
          <w:b/>
          <w:sz w:val="32"/>
          <w:rPrChange w:id="329" w:author="Nguyen Van Chau" w:date="2020-07-29T15:01:00Z">
            <w:rPr>
              <w:ins w:id="330" w:author="LeNga" w:date="2020-07-28T16:04:00Z"/>
              <w:del w:id="331" w:author="Nguyen Van Chau" w:date="2020-07-29T15:01:00Z"/>
              <w:b/>
            </w:rPr>
          </w:rPrChange>
        </w:rPr>
      </w:pPr>
      <w:ins w:id="332" w:author="LeNga" w:date="2020-07-28T16:04:00Z">
        <w:r>
          <w:rPr>
            <w:b/>
          </w:rPr>
          <w:br w:type="page"/>
        </w:r>
      </w:ins>
    </w:p>
    <w:p w14:paraId="2D9AE363" w14:textId="77777777" w:rsidR="00480B51" w:rsidRPr="002D5251" w:rsidDel="002D5251" w:rsidRDefault="00480B51">
      <w:pPr>
        <w:rPr>
          <w:ins w:id="333" w:author="LeNga" w:date="2020-07-28T15:55:00Z"/>
          <w:del w:id="334" w:author="Nguyen Van Chau" w:date="2020-07-29T15:01:00Z"/>
          <w:b/>
          <w:sz w:val="32"/>
          <w:rPrChange w:id="335" w:author="Nguyen Van Chau" w:date="2020-07-29T15:01:00Z">
            <w:rPr>
              <w:ins w:id="336" w:author="LeNga" w:date="2020-07-28T15:55:00Z"/>
              <w:del w:id="337" w:author="Nguyen Van Chau" w:date="2020-07-29T15:01:00Z"/>
              <w:b/>
            </w:rPr>
          </w:rPrChange>
        </w:rPr>
        <w:pPrChange w:id="338" w:author="Nguyen Van Chau" w:date="2020-07-29T15:01:00Z">
          <w:pPr>
            <w:spacing w:before="120" w:after="120" w:line="360" w:lineRule="auto"/>
            <w:jc w:val="both"/>
          </w:pPr>
        </w:pPrChange>
      </w:pPr>
    </w:p>
    <w:p w14:paraId="12293E50" w14:textId="38929017" w:rsidR="00480B51" w:rsidRPr="002D5251" w:rsidDel="00BF360B" w:rsidRDefault="00480B51" w:rsidP="000031E0">
      <w:pPr>
        <w:spacing w:before="120" w:after="120" w:line="360" w:lineRule="auto"/>
        <w:jc w:val="both"/>
        <w:rPr>
          <w:del w:id="339" w:author="LeNga" w:date="2020-07-28T16:04:00Z"/>
          <w:sz w:val="32"/>
          <w:rPrChange w:id="340" w:author="Nguyen Van Chau" w:date="2020-07-29T15:01:00Z">
            <w:rPr>
              <w:del w:id="341" w:author="LeNga" w:date="2020-07-28T16:04:00Z"/>
            </w:rPr>
          </w:rPrChange>
        </w:rPr>
      </w:pPr>
    </w:p>
    <w:p w14:paraId="7F604BF0" w14:textId="542E23E3" w:rsidR="00547F58" w:rsidRPr="002D5251" w:rsidDel="00BF360B" w:rsidRDefault="009002F3" w:rsidP="00547F58">
      <w:pPr>
        <w:spacing w:before="120" w:after="120" w:line="360" w:lineRule="auto"/>
        <w:jc w:val="both"/>
        <w:rPr>
          <w:del w:id="342" w:author="LeNga" w:date="2020-07-28T16:04:00Z"/>
          <w:b/>
          <w:sz w:val="32"/>
          <w:rPrChange w:id="343" w:author="Nguyen Van Chau" w:date="2020-07-29T15:01:00Z">
            <w:rPr>
              <w:del w:id="344" w:author="LeNga" w:date="2020-07-28T16:04:00Z"/>
              <w:b/>
            </w:rPr>
          </w:rPrChange>
        </w:rPr>
      </w:pPr>
      <w:del w:id="345" w:author="LeNga" w:date="2020-07-28T16:04:00Z">
        <w:r w:rsidRPr="002D5251" w:rsidDel="00BF360B">
          <w:rPr>
            <w:b/>
            <w:sz w:val="32"/>
            <w:rPrChange w:id="346" w:author="Nguyen Van Chau" w:date="2020-07-29T15:01:00Z">
              <w:rPr>
                <w:b/>
              </w:rPr>
            </w:rPrChange>
          </w:rPr>
          <w:delText xml:space="preserve">a. Thu </w:delText>
        </w:r>
        <w:r w:rsidR="00764FCD" w:rsidRPr="002D5251" w:rsidDel="00BF360B">
          <w:rPr>
            <w:b/>
            <w:sz w:val="32"/>
            <w:rPrChange w:id="347" w:author="Nguyen Van Chau" w:date="2020-07-29T15:01:00Z">
              <w:rPr>
                <w:b/>
              </w:rPr>
            </w:rPrChange>
          </w:rPr>
          <w:delText>thập dữ liệu ban đầu phục vụ cho việc pre</w:delText>
        </w:r>
        <w:r w:rsidR="0021348F" w:rsidRPr="002D5251" w:rsidDel="00BF360B">
          <w:rPr>
            <w:b/>
            <w:sz w:val="32"/>
            <w:rPrChange w:id="348" w:author="Nguyen Van Chau" w:date="2020-07-29T15:01:00Z">
              <w:rPr>
                <w:b/>
              </w:rPr>
            </w:rPrChange>
          </w:rPr>
          <w:delText>-</w:delText>
        </w:r>
        <w:r w:rsidR="00764FCD" w:rsidRPr="002D5251" w:rsidDel="00BF360B">
          <w:rPr>
            <w:b/>
            <w:sz w:val="32"/>
            <w:rPrChange w:id="349" w:author="Nguyen Van Chau" w:date="2020-07-29T15:01:00Z">
              <w:rPr>
                <w:b/>
              </w:rPr>
            </w:rPrChange>
          </w:rPr>
          <w:delText>train</w:delText>
        </w:r>
        <w:r w:rsidR="007D2B83" w:rsidRPr="002D5251" w:rsidDel="00BF360B">
          <w:rPr>
            <w:b/>
            <w:sz w:val="32"/>
            <w:rPrChange w:id="350" w:author="Nguyen Van Chau" w:date="2020-07-29T15:01:00Z">
              <w:rPr>
                <w:b/>
              </w:rPr>
            </w:rPrChange>
          </w:rPr>
          <w:delText>:</w:delText>
        </w:r>
      </w:del>
    </w:p>
    <w:p w14:paraId="531A8D87" w14:textId="29C8FDD1" w:rsidR="00333B2B" w:rsidRPr="002D5251" w:rsidDel="00BF360B" w:rsidRDefault="00BF3841" w:rsidP="001E22E8">
      <w:pPr>
        <w:spacing w:before="120" w:after="120" w:line="360" w:lineRule="auto"/>
        <w:jc w:val="both"/>
        <w:rPr>
          <w:del w:id="351" w:author="LeNga" w:date="2020-07-28T16:04:00Z"/>
          <w:sz w:val="32"/>
          <w:rPrChange w:id="352" w:author="Nguyen Van Chau" w:date="2020-07-29T15:01:00Z">
            <w:rPr>
              <w:del w:id="353" w:author="LeNga" w:date="2020-07-28T16:04:00Z"/>
            </w:rPr>
          </w:rPrChange>
        </w:rPr>
      </w:pPr>
      <w:del w:id="354" w:author="LeNga" w:date="2020-07-28T16:04:00Z">
        <w:r w:rsidRPr="002D5251" w:rsidDel="00BF360B">
          <w:rPr>
            <w:b/>
            <w:sz w:val="32"/>
            <w:rPrChange w:id="355" w:author="Nguyen Van Chau" w:date="2020-07-29T15:01:00Z">
              <w:rPr>
                <w:b/>
              </w:rPr>
            </w:rPrChange>
          </w:rPr>
          <w:tab/>
        </w:r>
        <w:r w:rsidR="00FF13A3" w:rsidRPr="002D5251" w:rsidDel="00BF360B">
          <w:rPr>
            <w:sz w:val="32"/>
            <w:rPrChange w:id="356" w:author="Nguyen Van Chau" w:date="2020-07-29T15:01:00Z">
              <w:rPr/>
            </w:rPrChange>
          </w:rPr>
          <w:delText>Một khó khăn lớn được đặt ra đó là bằng cách nào có thể thu t</w:delText>
        </w:r>
        <w:r w:rsidR="00A9577A" w:rsidRPr="002D5251" w:rsidDel="00BF360B">
          <w:rPr>
            <w:sz w:val="32"/>
            <w:rPrChange w:id="357" w:author="Nguyen Van Chau" w:date="2020-07-29T15:01:00Z">
              <w:rPr/>
            </w:rPrChange>
          </w:rPr>
          <w:delText>h</w:delText>
        </w:r>
        <w:r w:rsidR="00FF13A3" w:rsidRPr="002D5251" w:rsidDel="00BF360B">
          <w:rPr>
            <w:sz w:val="32"/>
            <w:rPrChange w:id="358" w:author="Nguyen Van Chau" w:date="2020-07-29T15:01:00Z">
              <w:rPr/>
            </w:rPrChange>
          </w:rPr>
          <w:delText>ập bộ dữ liệu đủ lớn để phục vụ cho việc điểm danh bằng khuôn mặt.</w:delText>
        </w:r>
        <w:r w:rsidR="00F0737C" w:rsidRPr="002D5251" w:rsidDel="00BF360B">
          <w:rPr>
            <w:sz w:val="32"/>
            <w:rPrChange w:id="359" w:author="Nguyen Van Chau" w:date="2020-07-29T15:01:00Z">
              <w:rPr/>
            </w:rPrChange>
          </w:rPr>
          <w:delText xml:space="preserve"> Ngoài ra các ảnh được thu thập </w:delText>
        </w:r>
        <w:r w:rsidR="00333B2B" w:rsidRPr="002D5251" w:rsidDel="00BF360B">
          <w:rPr>
            <w:sz w:val="32"/>
            <w:rPrChange w:id="360" w:author="Nguyen Van Chau" w:date="2020-07-29T15:01:00Z">
              <w:rPr/>
            </w:rPrChange>
          </w:rPr>
          <w:delText>cần đảm bảo các yếu tố</w:delText>
        </w:r>
        <w:r w:rsidR="00930655" w:rsidRPr="002D5251" w:rsidDel="00BF360B">
          <w:rPr>
            <w:sz w:val="32"/>
            <w:rPrChange w:id="361" w:author="Nguyen Van Chau" w:date="2020-07-29T15:01:00Z">
              <w:rPr/>
            </w:rPrChange>
          </w:rPr>
          <w:delText xml:space="preserve"> như điều kiện ánh sáng, các góc độc khác nhau của khuôn mặt, tuổi tác,…</w:delText>
        </w:r>
      </w:del>
    </w:p>
    <w:p w14:paraId="0180F2C8" w14:textId="429AC889" w:rsidR="009002F3" w:rsidRPr="002D5251" w:rsidDel="00BF360B" w:rsidRDefault="00D43E16" w:rsidP="009002F3">
      <w:pPr>
        <w:spacing w:before="120" w:after="120" w:line="360" w:lineRule="auto"/>
        <w:jc w:val="both"/>
        <w:rPr>
          <w:del w:id="362" w:author="LeNga" w:date="2020-07-28T16:04:00Z"/>
          <w:b/>
          <w:sz w:val="32"/>
          <w:rPrChange w:id="363" w:author="Nguyen Van Chau" w:date="2020-07-29T15:01:00Z">
            <w:rPr>
              <w:del w:id="364" w:author="LeNga" w:date="2020-07-28T16:04:00Z"/>
              <w:b/>
            </w:rPr>
          </w:rPrChange>
        </w:rPr>
      </w:pPr>
      <w:del w:id="365" w:author="LeNga" w:date="2020-07-28T16:04:00Z">
        <w:r w:rsidRPr="002D5251" w:rsidDel="00BF360B">
          <w:rPr>
            <w:b/>
            <w:sz w:val="32"/>
            <w:rPrChange w:id="366" w:author="Nguyen Van Chau" w:date="2020-07-29T15:01:00Z">
              <w:rPr>
                <w:b/>
              </w:rPr>
            </w:rPrChange>
          </w:rPr>
          <w:delText xml:space="preserve">b. Lựa chọn </w:delText>
        </w:r>
        <w:r w:rsidR="00564436" w:rsidRPr="002D5251" w:rsidDel="00BF360B">
          <w:rPr>
            <w:b/>
            <w:sz w:val="32"/>
            <w:rPrChange w:id="367" w:author="Nguyen Van Chau" w:date="2020-07-29T15:01:00Z">
              <w:rPr>
                <w:b/>
              </w:rPr>
            </w:rPrChange>
          </w:rPr>
          <w:delText>pre-train</w:delText>
        </w:r>
        <w:r w:rsidR="001347B2" w:rsidRPr="002D5251" w:rsidDel="00BF360B">
          <w:rPr>
            <w:b/>
            <w:sz w:val="32"/>
            <w:rPrChange w:id="368" w:author="Nguyen Van Chau" w:date="2020-07-29T15:01:00Z">
              <w:rPr>
                <w:b/>
              </w:rPr>
            </w:rPrChange>
          </w:rPr>
          <w:delText>ed</w:delText>
        </w:r>
        <w:r w:rsidR="00564436" w:rsidRPr="002D5251" w:rsidDel="00BF360B">
          <w:rPr>
            <w:b/>
            <w:sz w:val="32"/>
            <w:rPrChange w:id="369" w:author="Nguyen Van Chau" w:date="2020-07-29T15:01:00Z">
              <w:rPr>
                <w:b/>
              </w:rPr>
            </w:rPrChange>
          </w:rPr>
          <w:delText xml:space="preserve"> model</w:delText>
        </w:r>
        <w:r w:rsidR="00C80AE6" w:rsidRPr="002D5251" w:rsidDel="00BF360B">
          <w:rPr>
            <w:b/>
            <w:sz w:val="32"/>
            <w:rPrChange w:id="370" w:author="Nguyen Van Chau" w:date="2020-07-29T15:01:00Z">
              <w:rPr>
                <w:b/>
              </w:rPr>
            </w:rPrChange>
          </w:rPr>
          <w:delText xml:space="preserve"> (</w:delText>
        </w:r>
        <w:r w:rsidR="0074249A" w:rsidRPr="002D5251" w:rsidDel="00BF360B">
          <w:rPr>
            <w:b/>
            <w:sz w:val="32"/>
            <w:rPrChange w:id="371" w:author="Nguyen Van Chau" w:date="2020-07-29T15:01:00Z">
              <w:rPr>
                <w:b/>
              </w:rPr>
            </w:rPrChange>
          </w:rPr>
          <w:delText>mô hình được đào tạo trước</w:delText>
        </w:r>
        <w:r w:rsidR="00C80AE6" w:rsidRPr="002D5251" w:rsidDel="00BF360B">
          <w:rPr>
            <w:b/>
            <w:sz w:val="32"/>
            <w:rPrChange w:id="372" w:author="Nguyen Van Chau" w:date="2020-07-29T15:01:00Z">
              <w:rPr>
                <w:b/>
              </w:rPr>
            </w:rPrChange>
          </w:rPr>
          <w:delText>)</w:delText>
        </w:r>
        <w:r w:rsidR="00564436" w:rsidRPr="002D5251" w:rsidDel="00BF360B">
          <w:rPr>
            <w:b/>
            <w:sz w:val="32"/>
            <w:rPrChange w:id="373" w:author="Nguyen Van Chau" w:date="2020-07-29T15:01:00Z">
              <w:rPr>
                <w:b/>
              </w:rPr>
            </w:rPrChange>
          </w:rPr>
          <w:delText>:</w:delText>
        </w:r>
      </w:del>
    </w:p>
    <w:p w14:paraId="096D0DDE" w14:textId="2CD60E96" w:rsidR="00FF68A5" w:rsidRPr="002D5251" w:rsidDel="00BF360B" w:rsidRDefault="00FF68A5" w:rsidP="009002F3">
      <w:pPr>
        <w:spacing w:before="120" w:after="120" w:line="360" w:lineRule="auto"/>
        <w:jc w:val="both"/>
        <w:rPr>
          <w:del w:id="374" w:author="LeNga" w:date="2020-07-28T16:04:00Z"/>
          <w:sz w:val="32"/>
          <w:rPrChange w:id="375" w:author="Nguyen Van Chau" w:date="2020-07-29T15:01:00Z">
            <w:rPr>
              <w:del w:id="376" w:author="LeNga" w:date="2020-07-28T16:04:00Z"/>
            </w:rPr>
          </w:rPrChange>
        </w:rPr>
      </w:pPr>
      <w:del w:id="377" w:author="LeNga" w:date="2020-07-28T16:04:00Z">
        <w:r w:rsidRPr="002D5251" w:rsidDel="00BF360B">
          <w:rPr>
            <w:sz w:val="32"/>
            <w:rPrChange w:id="378" w:author="Nguyen Van Chau" w:date="2020-07-29T15:01:00Z">
              <w:rPr/>
            </w:rPrChange>
          </w:rPr>
          <w:tab/>
          <w:delText>Hiện nay có rất nhiều pre-train</w:delText>
        </w:r>
        <w:r w:rsidR="00D4440F" w:rsidRPr="002D5251" w:rsidDel="00BF360B">
          <w:rPr>
            <w:sz w:val="32"/>
            <w:rPrChange w:id="379" w:author="Nguyen Van Chau" w:date="2020-07-29T15:01:00Z">
              <w:rPr/>
            </w:rPrChange>
          </w:rPr>
          <w:delText>ed</w:delText>
        </w:r>
        <w:r w:rsidRPr="002D5251" w:rsidDel="00BF360B">
          <w:rPr>
            <w:sz w:val="32"/>
            <w:rPrChange w:id="380" w:author="Nguyen Van Chau" w:date="2020-07-29T15:01:00Z">
              <w:rPr/>
            </w:rPrChange>
          </w:rPr>
          <w:delText xml:space="preserve"> model</w:delText>
        </w:r>
        <w:r w:rsidR="00A87F00" w:rsidRPr="002D5251" w:rsidDel="00BF360B">
          <w:rPr>
            <w:sz w:val="32"/>
            <w:rPrChange w:id="381" w:author="Nguyen Van Chau" w:date="2020-07-29T15:01:00Z">
              <w:rPr/>
            </w:rPrChange>
          </w:rPr>
          <w:delText xml:space="preserve"> như </w:delText>
        </w:r>
        <w:r w:rsidR="00330112" w:rsidRPr="002D5251" w:rsidDel="00BF360B">
          <w:rPr>
            <w:sz w:val="32"/>
            <w:rPrChange w:id="382" w:author="Nguyen Van Chau" w:date="2020-07-29T15:01:00Z">
              <w:rPr/>
            </w:rPrChange>
          </w:rPr>
          <w:delText>VGGFace</w:delText>
        </w:r>
        <w:r w:rsidR="00D66FD2" w:rsidRPr="002D5251" w:rsidDel="00BF360B">
          <w:rPr>
            <w:sz w:val="32"/>
            <w:rPrChange w:id="383" w:author="Nguyen Van Chau" w:date="2020-07-29T15:01:00Z">
              <w:rPr/>
            </w:rPrChange>
          </w:rPr>
          <w:delText xml:space="preserve">, </w:delText>
        </w:r>
        <w:r w:rsidR="000A0CCC" w:rsidRPr="002D5251" w:rsidDel="00BF360B">
          <w:rPr>
            <w:sz w:val="32"/>
            <w:rPrChange w:id="384" w:author="Nguyen Van Chau" w:date="2020-07-29T15:01:00Z">
              <w:rPr/>
            </w:rPrChange>
          </w:rPr>
          <w:delText>Arc</w:delText>
        </w:r>
        <w:r w:rsidR="000311E9" w:rsidRPr="002D5251" w:rsidDel="00BF360B">
          <w:rPr>
            <w:sz w:val="32"/>
            <w:rPrChange w:id="385" w:author="Nguyen Van Chau" w:date="2020-07-29T15:01:00Z">
              <w:rPr/>
            </w:rPrChange>
          </w:rPr>
          <w:delText>F</w:delText>
        </w:r>
        <w:r w:rsidR="000A0CCC" w:rsidRPr="002D5251" w:rsidDel="00BF360B">
          <w:rPr>
            <w:sz w:val="32"/>
            <w:rPrChange w:id="386" w:author="Nguyen Van Chau" w:date="2020-07-29T15:01:00Z">
              <w:rPr/>
            </w:rPrChange>
          </w:rPr>
          <w:delText>ace</w:delText>
        </w:r>
        <w:r w:rsidR="00D66FD2" w:rsidRPr="002D5251" w:rsidDel="00BF360B">
          <w:rPr>
            <w:sz w:val="32"/>
            <w:rPrChange w:id="387" w:author="Nguyen Van Chau" w:date="2020-07-29T15:01:00Z">
              <w:rPr/>
            </w:rPrChange>
          </w:rPr>
          <w:delText>, InceptionNet, ResNet, Mobile</w:delText>
        </w:r>
        <w:r w:rsidR="009725CA" w:rsidRPr="002D5251" w:rsidDel="00BF360B">
          <w:rPr>
            <w:sz w:val="32"/>
            <w:rPrChange w:id="388" w:author="Nguyen Van Chau" w:date="2020-07-29T15:01:00Z">
              <w:rPr/>
            </w:rPrChange>
          </w:rPr>
          <w:delText>Net</w:delText>
        </w:r>
        <w:r w:rsidR="00B944B5" w:rsidRPr="002D5251" w:rsidDel="00BF360B">
          <w:rPr>
            <w:sz w:val="32"/>
            <w:rPrChange w:id="389" w:author="Nguyen Van Chau" w:date="2020-07-29T15:01:00Z">
              <w:rPr/>
            </w:rPrChange>
          </w:rPr>
          <w:delText>,…</w:delText>
        </w:r>
        <w:r w:rsidR="00D4440F" w:rsidRPr="002D5251" w:rsidDel="00BF360B">
          <w:rPr>
            <w:sz w:val="32"/>
            <w:rPrChange w:id="390" w:author="Nguyen Van Chau" w:date="2020-07-29T15:01:00Z">
              <w:rPr/>
            </w:rPrChange>
          </w:rPr>
          <w:delText xml:space="preserve"> Tuy nhiên để tìm được pre-trained model</w:delText>
        </w:r>
        <w:r w:rsidR="00F771CD" w:rsidRPr="002D5251" w:rsidDel="00BF360B">
          <w:rPr>
            <w:sz w:val="32"/>
            <w:rPrChange w:id="391" w:author="Nguyen Van Chau" w:date="2020-07-29T15:01:00Z">
              <w:rPr/>
            </w:rPrChange>
          </w:rPr>
          <w:delText xml:space="preserve"> thích hợp cò</w:delText>
        </w:r>
        <w:r w:rsidR="00237162" w:rsidRPr="002D5251" w:rsidDel="00BF360B">
          <w:rPr>
            <w:sz w:val="32"/>
            <w:rPrChange w:id="392" w:author="Nguyen Van Chau" w:date="2020-07-29T15:01:00Z">
              <w:rPr/>
            </w:rPrChange>
          </w:rPr>
          <w:delText>n phụ thuộc vào nhiều yếu tố như phù hợp với bộ dữ liệu, phù hợp với đặc trưng khuôn mặt của người Châu Á, cho hiệu n</w:delText>
        </w:r>
        <w:r w:rsidR="00FF4874" w:rsidRPr="002D5251" w:rsidDel="00BF360B">
          <w:rPr>
            <w:sz w:val="32"/>
            <w:rPrChange w:id="393" w:author="Nguyen Van Chau" w:date="2020-07-29T15:01:00Z">
              <w:rPr/>
            </w:rPrChange>
          </w:rPr>
          <w:delText>ăng thích hợp với phần cứng máy,…</w:delText>
        </w:r>
      </w:del>
    </w:p>
    <w:p w14:paraId="6E120E86" w14:textId="6FCE3CB2" w:rsidR="00D43E16" w:rsidRPr="002D5251" w:rsidDel="00BF360B" w:rsidRDefault="00D43E16" w:rsidP="00D43E16">
      <w:pPr>
        <w:spacing w:before="120" w:after="120" w:line="360" w:lineRule="auto"/>
        <w:jc w:val="both"/>
        <w:rPr>
          <w:del w:id="394" w:author="LeNga" w:date="2020-07-28T16:04:00Z"/>
          <w:b/>
          <w:sz w:val="32"/>
          <w:rPrChange w:id="395" w:author="Nguyen Van Chau" w:date="2020-07-29T15:01:00Z">
            <w:rPr>
              <w:del w:id="396" w:author="LeNga" w:date="2020-07-28T16:04:00Z"/>
              <w:b/>
            </w:rPr>
          </w:rPrChange>
        </w:rPr>
      </w:pPr>
      <w:del w:id="397" w:author="LeNga" w:date="2020-07-28T16:04:00Z">
        <w:r w:rsidRPr="002D5251" w:rsidDel="00BF360B">
          <w:rPr>
            <w:b/>
            <w:sz w:val="32"/>
            <w:rPrChange w:id="398" w:author="Nguyen Van Chau" w:date="2020-07-29T15:01:00Z">
              <w:rPr>
                <w:b/>
              </w:rPr>
            </w:rPrChange>
          </w:rPr>
          <w:delText xml:space="preserve">c. </w:delText>
        </w:r>
        <w:r w:rsidR="00595D19" w:rsidRPr="002D5251" w:rsidDel="00BF360B">
          <w:rPr>
            <w:b/>
            <w:sz w:val="32"/>
            <w:rPrChange w:id="399" w:author="Nguyen Van Chau" w:date="2020-07-29T15:01:00Z">
              <w:rPr>
                <w:b/>
              </w:rPr>
            </w:rPrChange>
          </w:rPr>
          <w:delText>Lựa chọn face detector (máy dò khuôn mặt):</w:delText>
        </w:r>
      </w:del>
    </w:p>
    <w:p w14:paraId="5F9F1C26" w14:textId="0D02AF21" w:rsidR="00595D19" w:rsidRPr="002D5251" w:rsidDel="00BF360B" w:rsidRDefault="00595D19" w:rsidP="00D43E16">
      <w:pPr>
        <w:spacing w:before="120" w:after="120" w:line="360" w:lineRule="auto"/>
        <w:jc w:val="both"/>
        <w:rPr>
          <w:del w:id="400" w:author="LeNga" w:date="2020-07-28T16:04:00Z"/>
          <w:sz w:val="32"/>
          <w:rPrChange w:id="401" w:author="Nguyen Van Chau" w:date="2020-07-29T15:01:00Z">
            <w:rPr>
              <w:del w:id="402" w:author="LeNga" w:date="2020-07-28T16:04:00Z"/>
            </w:rPr>
          </w:rPrChange>
        </w:rPr>
      </w:pPr>
      <w:del w:id="403" w:author="LeNga" w:date="2020-07-28T16:04:00Z">
        <w:r w:rsidRPr="002D5251" w:rsidDel="00BF360B">
          <w:rPr>
            <w:sz w:val="32"/>
            <w:rPrChange w:id="404" w:author="Nguyen Van Chau" w:date="2020-07-29T15:01:00Z">
              <w:rPr/>
            </w:rPrChange>
          </w:rPr>
          <w:tab/>
          <w:delText xml:space="preserve">Việc lựa chọn face detector cũng rất quan trọng khi nó quyết định đến việc khả năng hệ thống có thể phát hiện được mặt người trong những điều kiện khác nhau như ánh sáng yếu, góc nghiêng, </w:delText>
        </w:r>
        <w:r w:rsidR="004A125B" w:rsidRPr="002D5251" w:rsidDel="00BF360B">
          <w:rPr>
            <w:sz w:val="32"/>
            <w:rPrChange w:id="405" w:author="Nguyen Van Chau" w:date="2020-07-29T15:01:00Z">
              <w:rPr/>
            </w:rPrChange>
          </w:rPr>
          <w:delText>các mốc mặt bị khuất,…</w:delText>
        </w:r>
      </w:del>
    </w:p>
    <w:p w14:paraId="69479A5F" w14:textId="1D64DBC5" w:rsidR="0020392F" w:rsidRPr="002D5251" w:rsidDel="00BF360B" w:rsidRDefault="001E6275" w:rsidP="00D43E16">
      <w:pPr>
        <w:spacing w:before="120" w:after="120" w:line="360" w:lineRule="auto"/>
        <w:jc w:val="both"/>
        <w:rPr>
          <w:del w:id="406" w:author="LeNga" w:date="2020-07-28T16:04:00Z"/>
          <w:b/>
          <w:sz w:val="32"/>
          <w:rPrChange w:id="407" w:author="Nguyen Van Chau" w:date="2020-07-29T15:01:00Z">
            <w:rPr>
              <w:del w:id="408" w:author="LeNga" w:date="2020-07-28T16:04:00Z"/>
              <w:b/>
            </w:rPr>
          </w:rPrChange>
        </w:rPr>
      </w:pPr>
      <w:del w:id="409" w:author="LeNga" w:date="2020-07-28T16:04:00Z">
        <w:r w:rsidRPr="002D5251" w:rsidDel="00BF360B">
          <w:rPr>
            <w:b/>
            <w:sz w:val="32"/>
            <w:rPrChange w:id="410" w:author="Nguyen Van Chau" w:date="2020-07-29T15:01:00Z">
              <w:rPr>
                <w:b/>
              </w:rPr>
            </w:rPrChange>
          </w:rPr>
          <w:delText xml:space="preserve">d. </w:delText>
        </w:r>
        <w:r w:rsidR="0051301D" w:rsidRPr="002D5251" w:rsidDel="00BF360B">
          <w:rPr>
            <w:b/>
            <w:sz w:val="32"/>
            <w:rPrChange w:id="411" w:author="Nguyen Van Chau" w:date="2020-07-29T15:01:00Z">
              <w:rPr>
                <w:b/>
              </w:rPr>
            </w:rPrChange>
          </w:rPr>
          <w:delText xml:space="preserve">Xử lý bộ dữ liệu ảnh và </w:delText>
        </w:r>
        <w:r w:rsidRPr="002D5251" w:rsidDel="00BF360B">
          <w:rPr>
            <w:b/>
            <w:sz w:val="32"/>
            <w:rPrChange w:id="412" w:author="Nguyen Van Chau" w:date="2020-07-29T15:01:00Z">
              <w:rPr>
                <w:b/>
              </w:rPr>
            </w:rPrChange>
          </w:rPr>
          <w:delText>ảnh đầu vào để nhận dạng:</w:delText>
        </w:r>
      </w:del>
    </w:p>
    <w:p w14:paraId="419CD8A8" w14:textId="050477AE" w:rsidR="00480B51" w:rsidRPr="002D5251" w:rsidDel="00BF360B" w:rsidRDefault="00480B51" w:rsidP="00547F58">
      <w:pPr>
        <w:spacing w:before="120" w:after="120" w:line="360" w:lineRule="auto"/>
        <w:ind w:firstLine="720"/>
        <w:jc w:val="both"/>
        <w:rPr>
          <w:del w:id="413" w:author="LeNga" w:date="2020-07-28T16:04:00Z"/>
          <w:sz w:val="32"/>
          <w:rPrChange w:id="414" w:author="Nguyen Van Chau" w:date="2020-07-29T15:01:00Z">
            <w:rPr>
              <w:del w:id="415" w:author="LeNga" w:date="2020-07-28T16:04:00Z"/>
            </w:rPr>
          </w:rPrChange>
        </w:rPr>
      </w:pPr>
      <w:del w:id="416" w:author="LeNga" w:date="2020-07-28T16:04:00Z">
        <w:r w:rsidRPr="002D5251" w:rsidDel="00BF360B">
          <w:rPr>
            <w:sz w:val="32"/>
            <w:highlight w:val="yellow"/>
            <w:rPrChange w:id="417" w:author="Nguyen Van Chau" w:date="2020-07-29T15:01:00Z">
              <w:rPr/>
            </w:rPrChange>
          </w:rPr>
          <w:delText>Trong q</w:delText>
        </w:r>
      </w:del>
    </w:p>
    <w:p w14:paraId="65F16D9A" w14:textId="0EA60774" w:rsidR="00547F58" w:rsidRPr="002D5251" w:rsidDel="00BF360B" w:rsidRDefault="00EE56C8">
      <w:pPr>
        <w:pStyle w:val="oancuaDanhsach"/>
        <w:numPr>
          <w:ilvl w:val="0"/>
          <w:numId w:val="44"/>
        </w:numPr>
        <w:spacing w:before="120" w:after="120" w:line="288" w:lineRule="auto"/>
        <w:ind w:left="1135" w:hanging="284"/>
        <w:jc w:val="both"/>
        <w:rPr>
          <w:del w:id="418" w:author="LeNga" w:date="2020-07-28T16:04:00Z"/>
          <w:sz w:val="32"/>
          <w:rPrChange w:id="419" w:author="Nguyen Van Chau" w:date="2020-07-29T15:01:00Z">
            <w:rPr>
              <w:del w:id="420" w:author="LeNga" w:date="2020-07-28T16:04:00Z"/>
            </w:rPr>
          </w:rPrChange>
        </w:rPr>
        <w:pPrChange w:id="421" w:author="LeNga" w:date="2020-07-28T15:53:00Z">
          <w:pPr>
            <w:spacing w:before="120" w:after="120" w:line="360" w:lineRule="auto"/>
            <w:ind w:firstLine="720"/>
            <w:jc w:val="both"/>
          </w:pPr>
        </w:pPrChange>
      </w:pPr>
      <w:del w:id="422" w:author="LeNga" w:date="2020-07-28T15:52:00Z">
        <w:r w:rsidRPr="002D5251" w:rsidDel="00480B51">
          <w:rPr>
            <w:sz w:val="32"/>
            <w:rPrChange w:id="423" w:author="Nguyen Van Chau" w:date="2020-07-29T15:01:00Z">
              <w:rPr/>
            </w:rPrChange>
          </w:rPr>
          <w:delText>1</w:delText>
        </w:r>
        <w:r w:rsidR="00547F58" w:rsidRPr="002D5251" w:rsidDel="00480B51">
          <w:rPr>
            <w:sz w:val="32"/>
            <w:rPrChange w:id="424" w:author="Nguyen Van Chau" w:date="2020-07-29T15:01:00Z">
              <w:rPr/>
            </w:rPrChange>
          </w:rPr>
          <w:delText>.</w:delText>
        </w:r>
        <w:r w:rsidR="009002FA" w:rsidRPr="002D5251" w:rsidDel="00480B51">
          <w:rPr>
            <w:sz w:val="32"/>
            <w:rPrChange w:id="425" w:author="Nguyen Van Chau" w:date="2020-07-29T15:01:00Z">
              <w:rPr/>
            </w:rPrChange>
          </w:rPr>
          <w:delText xml:space="preserve"> </w:delText>
        </w:r>
      </w:del>
      <w:del w:id="426" w:author="LeNga" w:date="2020-07-28T16:04:00Z">
        <w:r w:rsidR="00547F58" w:rsidRPr="002D5251" w:rsidDel="00BF360B">
          <w:rPr>
            <w:sz w:val="32"/>
            <w:rPrChange w:id="427" w:author="Nguyen Van Chau" w:date="2020-07-29T15:01:00Z">
              <w:rPr/>
            </w:rPrChange>
          </w:rPr>
          <w:delText>Tư thế chụp, góc chụp:</w:delText>
        </w:r>
        <w:r w:rsidR="00333B2B" w:rsidRPr="002D5251" w:rsidDel="00BF360B">
          <w:rPr>
            <w:sz w:val="32"/>
            <w:rPrChange w:id="428" w:author="Nguyen Van Chau" w:date="2020-07-29T15:01:00Z">
              <w:rPr/>
            </w:rPrChange>
          </w:rPr>
          <w:delText xml:space="preserve"> </w:delText>
        </w:r>
        <w:r w:rsidR="00547F58" w:rsidRPr="002D5251" w:rsidDel="00BF360B">
          <w:rPr>
            <w:sz w:val="32"/>
            <w:rPrChange w:id="429" w:author="Nguyen Van Chau" w:date="2020-07-29T15:01:00Z">
              <w:rPr/>
            </w:rPrChange>
          </w:rPr>
          <w:delText>Ảnh chụp khuôn mặt có thể thay đổi rất nhiều bởi vì góc chụp giữa camera và khuôn mặt. Chẳng hạn như: chụp thẳng, chụp chéo bên trái hay chụp chéo bên phải, chụp từ trên xuống, chụp từ dưới lên, v.v... Với các tư thế khác nhau, các thành phần trên khuôn mặt như mắt, mũi, miệng có thể bị khuất một phần hoặc thậm chí khuất hết.</w:delText>
        </w:r>
      </w:del>
    </w:p>
    <w:p w14:paraId="7B398CA0" w14:textId="1BE88A8C" w:rsidR="00FB316F" w:rsidRPr="002D5251" w:rsidDel="00BF360B" w:rsidRDefault="00EE56C8">
      <w:pPr>
        <w:pStyle w:val="oancuaDanhsach"/>
        <w:numPr>
          <w:ilvl w:val="0"/>
          <w:numId w:val="44"/>
        </w:numPr>
        <w:spacing w:before="120" w:after="120" w:line="288" w:lineRule="auto"/>
        <w:ind w:left="1135" w:hanging="284"/>
        <w:jc w:val="both"/>
        <w:rPr>
          <w:del w:id="430" w:author="LeNga" w:date="2020-07-28T16:04:00Z"/>
          <w:sz w:val="32"/>
          <w:rPrChange w:id="431" w:author="Nguyen Van Chau" w:date="2020-07-29T15:01:00Z">
            <w:rPr>
              <w:del w:id="432" w:author="LeNga" w:date="2020-07-28T16:04:00Z"/>
            </w:rPr>
          </w:rPrChange>
        </w:rPr>
        <w:pPrChange w:id="433" w:author="LeNga" w:date="2020-07-28T15:53:00Z">
          <w:pPr>
            <w:spacing w:before="120" w:after="120" w:line="360" w:lineRule="auto"/>
            <w:ind w:firstLine="720"/>
            <w:jc w:val="both"/>
          </w:pPr>
        </w:pPrChange>
      </w:pPr>
      <w:del w:id="434" w:author="LeNga" w:date="2020-07-28T15:52:00Z">
        <w:r w:rsidRPr="002D5251" w:rsidDel="00480B51">
          <w:rPr>
            <w:sz w:val="32"/>
            <w:rPrChange w:id="435" w:author="Nguyen Van Chau" w:date="2020-07-29T15:01:00Z">
              <w:rPr/>
            </w:rPrChange>
          </w:rPr>
          <w:delText>2</w:delText>
        </w:r>
        <w:r w:rsidR="00547F58" w:rsidRPr="002D5251" w:rsidDel="00480B51">
          <w:rPr>
            <w:sz w:val="32"/>
            <w:rPrChange w:id="436" w:author="Nguyen Van Chau" w:date="2020-07-29T15:01:00Z">
              <w:rPr/>
            </w:rPrChange>
          </w:rPr>
          <w:delText>.</w:delText>
        </w:r>
        <w:r w:rsidR="009002FA" w:rsidRPr="002D5251" w:rsidDel="00480B51">
          <w:rPr>
            <w:sz w:val="32"/>
            <w:rPrChange w:id="437" w:author="Nguyen Van Chau" w:date="2020-07-29T15:01:00Z">
              <w:rPr/>
            </w:rPrChange>
          </w:rPr>
          <w:delText xml:space="preserve"> </w:delText>
        </w:r>
      </w:del>
      <w:del w:id="438" w:author="LeNga" w:date="2020-07-28T16:04:00Z">
        <w:r w:rsidR="00547F58" w:rsidRPr="002D5251" w:rsidDel="00BF360B">
          <w:rPr>
            <w:sz w:val="32"/>
            <w:rPrChange w:id="439" w:author="Nguyen Van Chau" w:date="2020-07-29T15:01:00Z">
              <w:rPr/>
            </w:rPrChange>
          </w:rPr>
          <w:delText>Sự xuất hiện hoặc thiếu một số thành phần của khuôn mặt:</w:delText>
        </w:r>
        <w:r w:rsidR="00FB316F" w:rsidRPr="002D5251" w:rsidDel="00BF360B">
          <w:rPr>
            <w:sz w:val="32"/>
            <w:rPrChange w:id="440" w:author="Nguyen Van Chau" w:date="2020-07-29T15:01:00Z">
              <w:rPr/>
            </w:rPrChange>
          </w:rPr>
          <w:delText xml:space="preserve"> </w:delText>
        </w:r>
        <w:r w:rsidR="00547F58" w:rsidRPr="002D5251" w:rsidDel="00BF360B">
          <w:rPr>
            <w:sz w:val="32"/>
            <w:rPrChange w:id="441" w:author="Nguyen Van Chau" w:date="2020-07-29T15:01:00Z">
              <w:rPr/>
            </w:rPrChange>
          </w:rPr>
          <w:delText>Các đặc trưng như: râu mép, râu hàm, mắt kính, v.v... có thể xuất hiện hoặc không. Vấn đề này làm cho bài toán càng trở nên khó hơn rất nhiều.</w:delText>
        </w:r>
      </w:del>
    </w:p>
    <w:p w14:paraId="145DC490" w14:textId="4B7C881B" w:rsidR="00FB316F" w:rsidRPr="002D5251" w:rsidDel="00BF360B" w:rsidRDefault="00EE56C8">
      <w:pPr>
        <w:pStyle w:val="oancuaDanhsach"/>
        <w:numPr>
          <w:ilvl w:val="0"/>
          <w:numId w:val="44"/>
        </w:numPr>
        <w:spacing w:before="120" w:after="120" w:line="288" w:lineRule="auto"/>
        <w:ind w:left="1135" w:hanging="284"/>
        <w:jc w:val="both"/>
        <w:rPr>
          <w:del w:id="442" w:author="LeNga" w:date="2020-07-28T16:04:00Z"/>
          <w:sz w:val="32"/>
          <w:rPrChange w:id="443" w:author="Nguyen Van Chau" w:date="2020-07-29T15:01:00Z">
            <w:rPr>
              <w:del w:id="444" w:author="LeNga" w:date="2020-07-28T16:04:00Z"/>
            </w:rPr>
          </w:rPrChange>
        </w:rPr>
        <w:pPrChange w:id="445" w:author="LeNga" w:date="2020-07-28T15:53:00Z">
          <w:pPr>
            <w:spacing w:before="120" w:after="120" w:line="360" w:lineRule="auto"/>
            <w:ind w:firstLine="720"/>
            <w:jc w:val="both"/>
          </w:pPr>
        </w:pPrChange>
      </w:pPr>
      <w:del w:id="446" w:author="LeNga" w:date="2020-07-28T15:52:00Z">
        <w:r w:rsidRPr="002D5251" w:rsidDel="00480B51">
          <w:rPr>
            <w:sz w:val="32"/>
            <w:rPrChange w:id="447" w:author="Nguyen Van Chau" w:date="2020-07-29T15:01:00Z">
              <w:rPr/>
            </w:rPrChange>
          </w:rPr>
          <w:delText>3</w:delText>
        </w:r>
        <w:r w:rsidR="00547F58" w:rsidRPr="002D5251" w:rsidDel="00480B51">
          <w:rPr>
            <w:sz w:val="32"/>
            <w:rPrChange w:id="448" w:author="Nguyen Van Chau" w:date="2020-07-29T15:01:00Z">
              <w:rPr/>
            </w:rPrChange>
          </w:rPr>
          <w:delText>.</w:delText>
        </w:r>
        <w:r w:rsidR="009002FA" w:rsidRPr="002D5251" w:rsidDel="00480B51">
          <w:rPr>
            <w:sz w:val="32"/>
            <w:rPrChange w:id="449" w:author="Nguyen Van Chau" w:date="2020-07-29T15:01:00Z">
              <w:rPr/>
            </w:rPrChange>
          </w:rPr>
          <w:delText xml:space="preserve"> </w:delText>
        </w:r>
      </w:del>
      <w:del w:id="450" w:author="LeNga" w:date="2020-07-28T16:04:00Z">
        <w:r w:rsidR="00547F58" w:rsidRPr="002D5251" w:rsidDel="00BF360B">
          <w:rPr>
            <w:sz w:val="32"/>
            <w:rPrChange w:id="451" w:author="Nguyen Van Chau" w:date="2020-07-29T15:01:00Z">
              <w:rPr/>
            </w:rPrChange>
          </w:rPr>
          <w:delText>Sự biểu cảm của khuôn mặt:</w:delText>
        </w:r>
        <w:r w:rsidR="008435D7" w:rsidRPr="002D5251" w:rsidDel="00BF360B">
          <w:rPr>
            <w:sz w:val="32"/>
            <w:rPrChange w:id="452" w:author="Nguyen Van Chau" w:date="2020-07-29T15:01:00Z">
              <w:rPr/>
            </w:rPrChange>
          </w:rPr>
          <w:delText xml:space="preserve"> </w:delText>
        </w:r>
        <w:r w:rsidR="00547F58" w:rsidRPr="002D5251" w:rsidDel="00BF360B">
          <w:rPr>
            <w:sz w:val="32"/>
            <w:rPrChange w:id="453" w:author="Nguyen Van Chau" w:date="2020-07-29T15:01:00Z">
              <w:rPr/>
            </w:rPrChange>
          </w:rPr>
          <w:delText>Biểu cảm của khuôn mặt con người có thể làm ảnh hưởng đáng kể lên cácthông số của khuôn mặt. Chẳnghạn, cùng một khuôn mặt một người, nhưng có thể sẽ rất khác khi họcười hoặc sợ hãi, v.v...</w:delText>
        </w:r>
      </w:del>
    </w:p>
    <w:p w14:paraId="0246C7F2" w14:textId="44C3AB1A" w:rsidR="00FB316F" w:rsidRPr="002D5251" w:rsidDel="00BF360B" w:rsidRDefault="00EE56C8">
      <w:pPr>
        <w:pStyle w:val="oancuaDanhsach"/>
        <w:numPr>
          <w:ilvl w:val="0"/>
          <w:numId w:val="44"/>
        </w:numPr>
        <w:spacing w:before="120" w:after="120" w:line="288" w:lineRule="auto"/>
        <w:ind w:left="1135" w:hanging="284"/>
        <w:jc w:val="both"/>
        <w:rPr>
          <w:del w:id="454" w:author="LeNga" w:date="2020-07-28T16:04:00Z"/>
          <w:sz w:val="32"/>
          <w:rPrChange w:id="455" w:author="Nguyen Van Chau" w:date="2020-07-29T15:01:00Z">
            <w:rPr>
              <w:del w:id="456" w:author="LeNga" w:date="2020-07-28T16:04:00Z"/>
            </w:rPr>
          </w:rPrChange>
        </w:rPr>
        <w:pPrChange w:id="457" w:author="LeNga" w:date="2020-07-28T15:53:00Z">
          <w:pPr>
            <w:spacing w:before="120" w:after="120" w:line="360" w:lineRule="auto"/>
            <w:ind w:firstLine="720"/>
            <w:jc w:val="both"/>
          </w:pPr>
        </w:pPrChange>
      </w:pPr>
      <w:del w:id="458" w:author="LeNga" w:date="2020-07-28T15:52:00Z">
        <w:r w:rsidRPr="002D5251" w:rsidDel="00480B51">
          <w:rPr>
            <w:sz w:val="32"/>
            <w:rPrChange w:id="459" w:author="Nguyen Van Chau" w:date="2020-07-29T15:01:00Z">
              <w:rPr/>
            </w:rPrChange>
          </w:rPr>
          <w:delText>4</w:delText>
        </w:r>
        <w:r w:rsidR="00547F58" w:rsidRPr="002D5251" w:rsidDel="00480B51">
          <w:rPr>
            <w:sz w:val="32"/>
            <w:rPrChange w:id="460" w:author="Nguyen Van Chau" w:date="2020-07-29T15:01:00Z">
              <w:rPr/>
            </w:rPrChange>
          </w:rPr>
          <w:delText>.</w:delText>
        </w:r>
        <w:r w:rsidR="009002FA" w:rsidRPr="002D5251" w:rsidDel="00480B51">
          <w:rPr>
            <w:sz w:val="32"/>
            <w:rPrChange w:id="461" w:author="Nguyen Van Chau" w:date="2020-07-29T15:01:00Z">
              <w:rPr/>
            </w:rPrChange>
          </w:rPr>
          <w:delText xml:space="preserve"> </w:delText>
        </w:r>
      </w:del>
      <w:del w:id="462" w:author="LeNga" w:date="2020-07-28T16:04:00Z">
        <w:r w:rsidR="00547F58" w:rsidRPr="002D5251" w:rsidDel="00BF360B">
          <w:rPr>
            <w:sz w:val="32"/>
            <w:rPrChange w:id="463" w:author="Nguyen Van Chau" w:date="2020-07-29T15:01:00Z">
              <w:rPr/>
            </w:rPrChange>
          </w:rPr>
          <w:delText>Sự che khuất:</w:delText>
        </w:r>
        <w:r w:rsidR="00FB316F" w:rsidRPr="002D5251" w:rsidDel="00BF360B">
          <w:rPr>
            <w:sz w:val="32"/>
            <w:rPrChange w:id="464" w:author="Nguyen Van Chau" w:date="2020-07-29T15:01:00Z">
              <w:rPr/>
            </w:rPrChange>
          </w:rPr>
          <w:delText xml:space="preserve"> </w:delText>
        </w:r>
        <w:r w:rsidR="00547F58" w:rsidRPr="002D5251" w:rsidDel="00BF360B">
          <w:rPr>
            <w:sz w:val="32"/>
            <w:rPrChange w:id="465" w:author="Nguyen Van Chau" w:date="2020-07-29T15:01:00Z">
              <w:rPr/>
            </w:rPrChange>
          </w:rPr>
          <w:delText>Khuôn mặt có thể bị che khuất bởi các đối tượng khác hoặc các khuôn mặt khác.</w:delText>
        </w:r>
      </w:del>
    </w:p>
    <w:p w14:paraId="0C013DB7" w14:textId="0088D8E9" w:rsidR="00FB316F" w:rsidRPr="002D5251" w:rsidDel="00BF360B" w:rsidRDefault="00EE56C8">
      <w:pPr>
        <w:pStyle w:val="oancuaDanhsach"/>
        <w:numPr>
          <w:ilvl w:val="0"/>
          <w:numId w:val="44"/>
        </w:numPr>
        <w:spacing w:before="120" w:after="120" w:line="288" w:lineRule="auto"/>
        <w:ind w:left="1135" w:hanging="284"/>
        <w:jc w:val="both"/>
        <w:rPr>
          <w:del w:id="466" w:author="LeNga" w:date="2020-07-28T16:04:00Z"/>
          <w:sz w:val="32"/>
          <w:rPrChange w:id="467" w:author="Nguyen Van Chau" w:date="2020-07-29T15:01:00Z">
            <w:rPr>
              <w:del w:id="468" w:author="LeNga" w:date="2020-07-28T16:04:00Z"/>
            </w:rPr>
          </w:rPrChange>
        </w:rPr>
        <w:pPrChange w:id="469" w:author="LeNga" w:date="2020-07-28T15:53:00Z">
          <w:pPr>
            <w:spacing w:before="120" w:after="120" w:line="360" w:lineRule="auto"/>
            <w:ind w:firstLine="720"/>
            <w:jc w:val="both"/>
          </w:pPr>
        </w:pPrChange>
      </w:pPr>
      <w:del w:id="470" w:author="LeNga" w:date="2020-07-28T15:52:00Z">
        <w:r w:rsidRPr="002D5251" w:rsidDel="00480B51">
          <w:rPr>
            <w:sz w:val="32"/>
            <w:rPrChange w:id="471" w:author="Nguyen Van Chau" w:date="2020-07-29T15:01:00Z">
              <w:rPr/>
            </w:rPrChange>
          </w:rPr>
          <w:delText>5</w:delText>
        </w:r>
        <w:r w:rsidR="00547F58" w:rsidRPr="002D5251" w:rsidDel="00480B51">
          <w:rPr>
            <w:sz w:val="32"/>
            <w:rPrChange w:id="472" w:author="Nguyen Van Chau" w:date="2020-07-29T15:01:00Z">
              <w:rPr/>
            </w:rPrChange>
          </w:rPr>
          <w:delText>.</w:delText>
        </w:r>
        <w:r w:rsidR="009002FA" w:rsidRPr="002D5251" w:rsidDel="00480B51">
          <w:rPr>
            <w:sz w:val="32"/>
            <w:rPrChange w:id="473" w:author="Nguyen Van Chau" w:date="2020-07-29T15:01:00Z">
              <w:rPr/>
            </w:rPrChange>
          </w:rPr>
          <w:delText xml:space="preserve"> </w:delText>
        </w:r>
      </w:del>
      <w:del w:id="474" w:author="LeNga" w:date="2020-07-28T16:04:00Z">
        <w:r w:rsidR="00547F58" w:rsidRPr="002D5251" w:rsidDel="00BF360B">
          <w:rPr>
            <w:sz w:val="32"/>
            <w:rPrChange w:id="475" w:author="Nguyen Van Chau" w:date="2020-07-29T15:01:00Z">
              <w:rPr/>
            </w:rPrChange>
          </w:rPr>
          <w:delText>Hướng của ảnh</w:delText>
        </w:r>
        <w:r w:rsidR="00BB6735" w:rsidRPr="002D5251" w:rsidDel="00BF360B">
          <w:rPr>
            <w:sz w:val="32"/>
            <w:rPrChange w:id="476" w:author="Nguyen Van Chau" w:date="2020-07-29T15:01:00Z">
              <w:rPr/>
            </w:rPrChange>
          </w:rPr>
          <w:delText xml:space="preserve"> </w:delText>
        </w:r>
        <w:r w:rsidR="00547F58" w:rsidRPr="002D5251" w:rsidDel="00BF360B">
          <w:rPr>
            <w:sz w:val="32"/>
            <w:rPrChange w:id="477" w:author="Nguyen Van Chau" w:date="2020-07-29T15:01:00Z">
              <w:rPr/>
            </w:rPrChange>
          </w:rPr>
          <w:delText>(pose variations):</w:delText>
        </w:r>
        <w:r w:rsidR="00FB316F" w:rsidRPr="002D5251" w:rsidDel="00BF360B">
          <w:rPr>
            <w:sz w:val="32"/>
            <w:rPrChange w:id="478" w:author="Nguyen Van Chau" w:date="2020-07-29T15:01:00Z">
              <w:rPr/>
            </w:rPrChange>
          </w:rPr>
          <w:delText xml:space="preserve"> </w:delText>
        </w:r>
        <w:r w:rsidR="00547F58" w:rsidRPr="002D5251" w:rsidDel="00BF360B">
          <w:rPr>
            <w:sz w:val="32"/>
            <w:rPrChange w:id="479" w:author="Nguyen Van Chau" w:date="2020-07-29T15:01:00Z">
              <w:rPr/>
            </w:rPrChange>
          </w:rPr>
          <w:delText>Các ảnh khuôn mặt có thể biến đổi rất nhiều với các góc quay khác nhau của trục camera. Chẳng hạn chụp với trục máy ảnh nghiêng</w:delText>
        </w:r>
        <w:r w:rsidR="00FB316F" w:rsidRPr="002D5251" w:rsidDel="00BF360B">
          <w:rPr>
            <w:sz w:val="32"/>
            <w:rPrChange w:id="480" w:author="Nguyen Van Chau" w:date="2020-07-29T15:01:00Z">
              <w:rPr/>
            </w:rPrChange>
          </w:rPr>
          <w:delText xml:space="preserve"> </w:delText>
        </w:r>
        <w:r w:rsidR="00547F58" w:rsidRPr="002D5251" w:rsidDel="00BF360B">
          <w:rPr>
            <w:sz w:val="32"/>
            <w:rPrChange w:id="481" w:author="Nguyen Van Chau" w:date="2020-07-29T15:01:00Z">
              <w:rPr/>
            </w:rPrChange>
          </w:rPr>
          <w:delText>làm cho khuôn mặt bị nghiêng so với trục của ảnh.</w:delText>
        </w:r>
      </w:del>
    </w:p>
    <w:p w14:paraId="19519912" w14:textId="464AD1BE" w:rsidR="00FB316F" w:rsidRPr="002D5251" w:rsidDel="00BF360B" w:rsidRDefault="00EE56C8">
      <w:pPr>
        <w:pStyle w:val="oancuaDanhsach"/>
        <w:numPr>
          <w:ilvl w:val="0"/>
          <w:numId w:val="44"/>
        </w:numPr>
        <w:spacing w:before="120" w:after="120" w:line="288" w:lineRule="auto"/>
        <w:ind w:left="1135" w:hanging="284"/>
        <w:jc w:val="both"/>
        <w:rPr>
          <w:del w:id="482" w:author="LeNga" w:date="2020-07-28T16:04:00Z"/>
          <w:sz w:val="32"/>
          <w:rPrChange w:id="483" w:author="Nguyen Van Chau" w:date="2020-07-29T15:01:00Z">
            <w:rPr>
              <w:del w:id="484" w:author="LeNga" w:date="2020-07-28T16:04:00Z"/>
            </w:rPr>
          </w:rPrChange>
        </w:rPr>
        <w:pPrChange w:id="485" w:author="LeNga" w:date="2020-07-28T15:53:00Z">
          <w:pPr>
            <w:spacing w:before="120" w:after="120" w:line="360" w:lineRule="auto"/>
            <w:ind w:firstLine="720"/>
            <w:jc w:val="both"/>
          </w:pPr>
        </w:pPrChange>
      </w:pPr>
      <w:del w:id="486" w:author="LeNga" w:date="2020-07-28T15:52:00Z">
        <w:r w:rsidRPr="002D5251" w:rsidDel="00480B51">
          <w:rPr>
            <w:sz w:val="32"/>
            <w:rPrChange w:id="487" w:author="Nguyen Van Chau" w:date="2020-07-29T15:01:00Z">
              <w:rPr/>
            </w:rPrChange>
          </w:rPr>
          <w:delText>6.</w:delText>
        </w:r>
        <w:r w:rsidR="009002FA" w:rsidRPr="002D5251" w:rsidDel="00480B51">
          <w:rPr>
            <w:sz w:val="32"/>
            <w:rPrChange w:id="488" w:author="Nguyen Van Chau" w:date="2020-07-29T15:01:00Z">
              <w:rPr/>
            </w:rPrChange>
          </w:rPr>
          <w:delText xml:space="preserve"> </w:delText>
        </w:r>
      </w:del>
      <w:del w:id="489" w:author="LeNga" w:date="2020-07-28T16:04:00Z">
        <w:r w:rsidR="00547F58" w:rsidRPr="002D5251" w:rsidDel="00BF360B">
          <w:rPr>
            <w:sz w:val="32"/>
            <w:rPrChange w:id="490" w:author="Nguyen Van Chau" w:date="2020-07-29T15:01:00Z">
              <w:rPr/>
            </w:rPrChange>
          </w:rPr>
          <w:delText>Điều kiện của ảnh:</w:delText>
        </w:r>
        <w:r w:rsidR="008435D7" w:rsidRPr="002D5251" w:rsidDel="00BF360B">
          <w:rPr>
            <w:sz w:val="32"/>
            <w:rPrChange w:id="491" w:author="Nguyen Van Chau" w:date="2020-07-29T15:01:00Z">
              <w:rPr/>
            </w:rPrChange>
          </w:rPr>
          <w:delText xml:space="preserve"> </w:delText>
        </w:r>
        <w:r w:rsidR="00547F58" w:rsidRPr="002D5251" w:rsidDel="00BF360B">
          <w:rPr>
            <w:sz w:val="32"/>
            <w:rPrChange w:id="492" w:author="Nguyen Van Chau" w:date="2020-07-29T15:01:00Z">
              <w:rPr/>
            </w:rPrChange>
          </w:rPr>
          <w:delText>Ảnh được chụp trong các điều kiện</w:delText>
        </w:r>
        <w:r w:rsidR="0020392F" w:rsidRPr="002D5251" w:rsidDel="00BF360B">
          <w:rPr>
            <w:sz w:val="32"/>
            <w:rPrChange w:id="493" w:author="Nguyen Van Chau" w:date="2020-07-29T15:01:00Z">
              <w:rPr/>
            </w:rPrChange>
          </w:rPr>
          <w:delText xml:space="preserve"> </w:delText>
        </w:r>
        <w:r w:rsidR="00547F58" w:rsidRPr="002D5251" w:rsidDel="00BF360B">
          <w:rPr>
            <w:sz w:val="32"/>
            <w:rPrChange w:id="494" w:author="Nguyen Van Chau" w:date="2020-07-29T15:01:00Z">
              <w:rPr/>
            </w:rPrChange>
          </w:rPr>
          <w:delText>khác nhau về: chiếu sáng, về tính chất camera (máy kỹ thuật số, máy hồng ngoại, v.v...), ảnh có chất lượng thấpảnh hưởng rất nhiều đến chất lượng ảnh khuôn mặt.</w:delText>
        </w:r>
      </w:del>
    </w:p>
    <w:p w14:paraId="7F08590A" w14:textId="5ABDB3E2" w:rsidR="00FB316F" w:rsidRPr="002D5251" w:rsidDel="00BF360B" w:rsidRDefault="00EE56C8">
      <w:pPr>
        <w:pStyle w:val="oancuaDanhsach"/>
        <w:numPr>
          <w:ilvl w:val="0"/>
          <w:numId w:val="44"/>
        </w:numPr>
        <w:spacing w:before="120" w:after="120" w:line="288" w:lineRule="auto"/>
        <w:ind w:left="1135" w:hanging="284"/>
        <w:jc w:val="both"/>
        <w:rPr>
          <w:del w:id="495" w:author="LeNga" w:date="2020-07-28T16:04:00Z"/>
          <w:sz w:val="32"/>
          <w:rPrChange w:id="496" w:author="Nguyen Van Chau" w:date="2020-07-29T15:01:00Z">
            <w:rPr>
              <w:del w:id="497" w:author="LeNga" w:date="2020-07-28T16:04:00Z"/>
            </w:rPr>
          </w:rPrChange>
        </w:rPr>
        <w:pPrChange w:id="498" w:author="LeNga" w:date="2020-07-28T15:53:00Z">
          <w:pPr>
            <w:spacing w:before="120" w:after="120" w:line="360" w:lineRule="auto"/>
            <w:ind w:firstLine="720"/>
            <w:jc w:val="both"/>
          </w:pPr>
        </w:pPrChange>
      </w:pPr>
      <w:del w:id="499" w:author="LeNga" w:date="2020-07-28T15:52:00Z">
        <w:r w:rsidRPr="002D5251" w:rsidDel="00480B51">
          <w:rPr>
            <w:sz w:val="32"/>
            <w:rPrChange w:id="500" w:author="Nguyen Van Chau" w:date="2020-07-29T15:01:00Z">
              <w:rPr/>
            </w:rPrChange>
          </w:rPr>
          <w:delText>7</w:delText>
        </w:r>
        <w:r w:rsidR="00547F58" w:rsidRPr="002D5251" w:rsidDel="00480B51">
          <w:rPr>
            <w:sz w:val="32"/>
            <w:rPrChange w:id="501" w:author="Nguyen Van Chau" w:date="2020-07-29T15:01:00Z">
              <w:rPr/>
            </w:rPrChange>
          </w:rPr>
          <w:delText>.</w:delText>
        </w:r>
        <w:r w:rsidR="009002FA" w:rsidRPr="002D5251" w:rsidDel="00480B51">
          <w:rPr>
            <w:sz w:val="32"/>
            <w:rPrChange w:id="502" w:author="Nguyen Van Chau" w:date="2020-07-29T15:01:00Z">
              <w:rPr/>
            </w:rPrChange>
          </w:rPr>
          <w:delText xml:space="preserve"> </w:delText>
        </w:r>
      </w:del>
      <w:del w:id="503" w:author="LeNga" w:date="2020-07-28T16:04:00Z">
        <w:r w:rsidR="005A1658" w:rsidRPr="002D5251" w:rsidDel="00BF360B">
          <w:rPr>
            <w:sz w:val="32"/>
            <w:rPrChange w:id="504" w:author="Nguyen Van Chau" w:date="2020-07-29T15:01:00Z">
              <w:rPr/>
            </w:rPrChange>
          </w:rPr>
          <w:delText>Vấn đề lão hóa theo thời gian</w:delText>
        </w:r>
        <w:r w:rsidR="00547F58" w:rsidRPr="002D5251" w:rsidDel="00BF360B">
          <w:rPr>
            <w:sz w:val="32"/>
            <w:rPrChange w:id="505" w:author="Nguyen Van Chau" w:date="2020-07-29T15:01:00Z">
              <w:rPr/>
            </w:rPrChange>
          </w:rPr>
          <w:delText>:</w:delText>
        </w:r>
        <w:r w:rsidR="00FB316F" w:rsidRPr="002D5251" w:rsidDel="00BF360B">
          <w:rPr>
            <w:sz w:val="32"/>
            <w:rPrChange w:id="506" w:author="Nguyen Van Chau" w:date="2020-07-29T15:01:00Z">
              <w:rPr/>
            </w:rPrChange>
          </w:rPr>
          <w:delText xml:space="preserve"> </w:delText>
        </w:r>
        <w:r w:rsidR="00547F58" w:rsidRPr="002D5251" w:rsidDel="00BF360B">
          <w:rPr>
            <w:sz w:val="32"/>
            <w:rPrChange w:id="507" w:author="Nguyen Van Chau" w:date="2020-07-29T15:01:00Z">
              <w:rPr/>
            </w:rPrChange>
          </w:rPr>
          <w:delText>Việc nhận dạng ảnh mặt thay đổi theo thời gian còn là một vấn đề khó khăn, ngay cả đối với khả năng nhận dạng của con người.</w:delText>
        </w:r>
      </w:del>
    </w:p>
    <w:p w14:paraId="59BF463B" w14:textId="1FCA8235" w:rsidR="00711740" w:rsidRPr="002D5251" w:rsidDel="00BF360B" w:rsidRDefault="00711740" w:rsidP="00711740">
      <w:pPr>
        <w:spacing w:before="120" w:after="120" w:line="360" w:lineRule="auto"/>
        <w:jc w:val="both"/>
        <w:rPr>
          <w:del w:id="508" w:author="LeNga" w:date="2020-07-28T16:04:00Z"/>
          <w:b/>
          <w:sz w:val="32"/>
          <w:rPrChange w:id="509" w:author="Nguyen Van Chau" w:date="2020-07-29T15:01:00Z">
            <w:rPr>
              <w:del w:id="510" w:author="LeNga" w:date="2020-07-28T16:04:00Z"/>
              <w:b/>
            </w:rPr>
          </w:rPrChange>
        </w:rPr>
      </w:pPr>
      <w:del w:id="511" w:author="LeNga" w:date="2020-07-28T16:04:00Z">
        <w:r w:rsidRPr="002D5251" w:rsidDel="00BF360B">
          <w:rPr>
            <w:b/>
            <w:sz w:val="32"/>
            <w:rPrChange w:id="512" w:author="Nguyen Van Chau" w:date="2020-07-29T15:01:00Z">
              <w:rPr>
                <w:b/>
              </w:rPr>
            </w:rPrChange>
          </w:rPr>
          <w:delText xml:space="preserve">e. Tích hợp </w:delText>
        </w:r>
        <w:r w:rsidR="00C966F1" w:rsidRPr="002D5251" w:rsidDel="00BF360B">
          <w:rPr>
            <w:b/>
            <w:sz w:val="32"/>
            <w:rPrChange w:id="513" w:author="Nguyen Van Chau" w:date="2020-07-29T15:01:00Z">
              <w:rPr>
                <w:b/>
              </w:rPr>
            </w:rPrChange>
          </w:rPr>
          <w:delText>hệ thống</w:delText>
        </w:r>
        <w:r w:rsidRPr="002D5251" w:rsidDel="00BF360B">
          <w:rPr>
            <w:b/>
            <w:sz w:val="32"/>
            <w:rPrChange w:id="514" w:author="Nguyen Van Chau" w:date="2020-07-29T15:01:00Z">
              <w:rPr>
                <w:b/>
              </w:rPr>
            </w:rPrChange>
          </w:rPr>
          <w:delText xml:space="preserve"> nhận dạng khuôn mặt vào hệ thống điểm danh:</w:delText>
        </w:r>
      </w:del>
    </w:p>
    <w:p w14:paraId="439FEA4F" w14:textId="564E6D5A" w:rsidR="00711740" w:rsidRPr="002D5251" w:rsidDel="00BF360B" w:rsidRDefault="00711740" w:rsidP="00711740">
      <w:pPr>
        <w:spacing w:before="120" w:after="120" w:line="360" w:lineRule="auto"/>
        <w:jc w:val="both"/>
        <w:rPr>
          <w:del w:id="515" w:author="LeNga" w:date="2020-07-28T16:04:00Z"/>
          <w:sz w:val="32"/>
          <w:rPrChange w:id="516" w:author="Nguyen Van Chau" w:date="2020-07-29T15:01:00Z">
            <w:rPr>
              <w:del w:id="517" w:author="LeNga" w:date="2020-07-28T16:04:00Z"/>
            </w:rPr>
          </w:rPrChange>
        </w:rPr>
      </w:pPr>
      <w:del w:id="518" w:author="LeNga" w:date="2020-07-28T16:04:00Z">
        <w:r w:rsidRPr="002D5251" w:rsidDel="00BF360B">
          <w:rPr>
            <w:b/>
            <w:sz w:val="32"/>
            <w:rPrChange w:id="519" w:author="Nguyen Van Chau" w:date="2020-07-29T15:01:00Z">
              <w:rPr>
                <w:b/>
              </w:rPr>
            </w:rPrChange>
          </w:rPr>
          <w:tab/>
        </w:r>
        <w:r w:rsidR="006A583A" w:rsidRPr="002D5251" w:rsidDel="00BF360B">
          <w:rPr>
            <w:sz w:val="32"/>
            <w:rPrChange w:id="520" w:author="Nguyen Van Chau" w:date="2020-07-29T15:01:00Z">
              <w:rPr/>
            </w:rPrChange>
          </w:rPr>
          <w:delText xml:space="preserve">Sau khi hoàn thành quá trình xây dựng </w:delText>
        </w:r>
        <w:r w:rsidR="00C966F1" w:rsidRPr="002D5251" w:rsidDel="00BF360B">
          <w:rPr>
            <w:sz w:val="32"/>
            <w:rPrChange w:id="521" w:author="Nguyen Van Chau" w:date="2020-07-29T15:01:00Z">
              <w:rPr/>
            </w:rPrChange>
          </w:rPr>
          <w:delText>hệ thống</w:delText>
        </w:r>
        <w:r w:rsidR="006A583A" w:rsidRPr="002D5251" w:rsidDel="00BF360B">
          <w:rPr>
            <w:sz w:val="32"/>
            <w:rPrChange w:id="522" w:author="Nguyen Van Chau" w:date="2020-07-29T15:01:00Z">
              <w:rPr/>
            </w:rPrChange>
          </w:rPr>
          <w:delText xml:space="preserve"> nhận dạng khuôn mặt, bước quan trọng tiếp theo đó là tích hợp vào hệ thống điểm danh (tại trường học, công ty, xí nghiệp…) sao cho đơn giản, dễ sử dụng, </w:delText>
        </w:r>
        <w:r w:rsidR="00FF794F" w:rsidRPr="002D5251" w:rsidDel="00BF360B">
          <w:rPr>
            <w:sz w:val="32"/>
            <w:rPrChange w:id="523" w:author="Nguyen Van Chau" w:date="2020-07-29T15:01:00Z">
              <w:rPr/>
            </w:rPrChange>
          </w:rPr>
          <w:delText xml:space="preserve">hoạt động </w:delText>
        </w:r>
        <w:r w:rsidR="006A583A" w:rsidRPr="002D5251" w:rsidDel="00BF360B">
          <w:rPr>
            <w:sz w:val="32"/>
            <w:rPrChange w:id="524" w:author="Nguyen Van Chau" w:date="2020-07-29T15:01:00Z">
              <w:rPr/>
            </w:rPrChange>
          </w:rPr>
          <w:delText>ổn</w:delText>
        </w:r>
        <w:r w:rsidR="00FF794F" w:rsidRPr="002D5251" w:rsidDel="00BF360B">
          <w:rPr>
            <w:sz w:val="32"/>
            <w:rPrChange w:id="525" w:author="Nguyen Van Chau" w:date="2020-07-29T15:01:00Z">
              <w:rPr/>
            </w:rPrChange>
          </w:rPr>
          <w:delText xml:space="preserve"> định</w:delText>
        </w:r>
        <w:r w:rsidR="006A583A" w:rsidRPr="002D5251" w:rsidDel="00BF360B">
          <w:rPr>
            <w:sz w:val="32"/>
            <w:rPrChange w:id="526" w:author="Nguyen Van Chau" w:date="2020-07-29T15:01:00Z">
              <w:rPr/>
            </w:rPrChange>
          </w:rPr>
          <w:delText>, và chi phí ở mức tối thiểu nhất có thể.</w:delText>
        </w:r>
      </w:del>
    </w:p>
    <w:p w14:paraId="16E88324" w14:textId="5A242533" w:rsidR="002D2EFF" w:rsidRPr="002D5251" w:rsidDel="00BF360B" w:rsidRDefault="002D2EFF">
      <w:pPr>
        <w:rPr>
          <w:del w:id="527" w:author="LeNga" w:date="2020-07-28T16:04:00Z"/>
          <w:b/>
          <w:bCs/>
          <w:sz w:val="32"/>
          <w:lang w:val="vi-VN" w:eastAsia="vi-VN"/>
          <w:rPrChange w:id="528" w:author="Nguyen Van Chau" w:date="2020-07-29T15:01:00Z">
            <w:rPr>
              <w:del w:id="529" w:author="LeNga" w:date="2020-07-28T16:04:00Z"/>
              <w:b/>
              <w:bCs/>
              <w:lang w:val="vi-VN" w:eastAsia="vi-VN"/>
            </w:rPr>
          </w:rPrChange>
        </w:rPr>
      </w:pPr>
      <w:del w:id="530" w:author="LeNga" w:date="2020-07-28T16:04:00Z">
        <w:r w:rsidRPr="002D5251" w:rsidDel="00BF360B">
          <w:rPr>
            <w:sz w:val="32"/>
            <w:rPrChange w:id="531" w:author="Nguyen Van Chau" w:date="2020-07-29T15:01:00Z">
              <w:rPr/>
            </w:rPrChange>
          </w:rPr>
          <w:br w:type="page"/>
        </w:r>
      </w:del>
    </w:p>
    <w:p w14:paraId="53B87161" w14:textId="0D7DC547" w:rsidR="00BE28F3" w:rsidRPr="002D5251" w:rsidDel="00BF360B" w:rsidRDefault="00175AD0" w:rsidP="00B07E18">
      <w:pPr>
        <w:pStyle w:val="u2"/>
        <w:rPr>
          <w:del w:id="532" w:author="LeNga" w:date="2020-07-28T16:04:00Z"/>
          <w:sz w:val="32"/>
          <w:szCs w:val="26"/>
          <w:lang w:val="en-US"/>
          <w:rPrChange w:id="533" w:author="Nguyen Van Chau" w:date="2020-07-29T15:01:00Z">
            <w:rPr>
              <w:del w:id="534" w:author="LeNga" w:date="2020-07-28T16:04:00Z"/>
              <w:sz w:val="26"/>
              <w:szCs w:val="26"/>
              <w:lang w:val="en-US"/>
            </w:rPr>
          </w:rPrChange>
        </w:rPr>
      </w:pPr>
      <w:moveFromRangeStart w:id="535" w:author="LeNga" w:date="2020-07-28T15:56:00Z" w:name="move46844224"/>
      <w:moveFrom w:id="536" w:author="LeNga" w:date="2020-07-28T15:56:00Z">
        <w:del w:id="537" w:author="LeNga" w:date="2020-07-28T16:04:00Z">
          <w:r w:rsidRPr="002D5251" w:rsidDel="00BF360B">
            <w:rPr>
              <w:sz w:val="32"/>
              <w:rPrChange w:id="538" w:author="Nguyen Van Chau" w:date="2020-07-29T15:01:00Z">
                <w:rPr/>
              </w:rPrChange>
            </w:rPr>
            <w:delText xml:space="preserve">1.2 </w:delText>
          </w:r>
          <w:r w:rsidR="00B07E18" w:rsidRPr="002D5251" w:rsidDel="00BF360B">
            <w:rPr>
              <w:sz w:val="32"/>
              <w:rPrChange w:id="539" w:author="Nguyen Van Chau" w:date="2020-07-29T15:01:00Z">
                <w:rPr/>
              </w:rPrChange>
            </w:rPr>
            <w:delText>Phương pháp thực hiện</w:delText>
          </w:r>
          <w:r w:rsidR="00425ACD" w:rsidRPr="002D5251" w:rsidDel="00BF360B">
            <w:rPr>
              <w:sz w:val="32"/>
              <w:rPrChange w:id="540" w:author="Nguyen Van Chau" w:date="2020-07-29T15:01:00Z">
                <w:rPr/>
              </w:rPrChange>
            </w:rPr>
            <w:delText>:</w:delText>
          </w:r>
        </w:del>
      </w:moveFrom>
    </w:p>
    <w:p w14:paraId="732CE07E" w14:textId="2EA7D44E" w:rsidR="007D166D" w:rsidRPr="002D5251" w:rsidDel="00BF360B" w:rsidRDefault="007D166D" w:rsidP="005D079C">
      <w:pPr>
        <w:spacing w:before="120" w:after="120" w:line="360" w:lineRule="auto"/>
        <w:ind w:firstLine="720"/>
        <w:jc w:val="both"/>
        <w:rPr>
          <w:del w:id="541" w:author="LeNga" w:date="2020-07-28T16:04:00Z"/>
          <w:sz w:val="32"/>
          <w:rPrChange w:id="542" w:author="Nguyen Van Chau" w:date="2020-07-29T15:01:00Z">
            <w:rPr>
              <w:del w:id="543" w:author="LeNga" w:date="2020-07-28T16:04:00Z"/>
            </w:rPr>
          </w:rPrChange>
        </w:rPr>
      </w:pPr>
      <w:moveFrom w:id="544" w:author="LeNga" w:date="2020-07-28T15:56:00Z">
        <w:del w:id="545" w:author="LeNga" w:date="2020-07-28T16:04:00Z">
          <w:r w:rsidRPr="002D5251" w:rsidDel="00BF360B">
            <w:rPr>
              <w:sz w:val="32"/>
              <w:rPrChange w:id="546" w:author="Nguyen Van Chau" w:date="2020-07-29T15:01:00Z">
                <w:rPr/>
              </w:rPrChange>
            </w:rPr>
            <w:delText>Nghiên cứu về các phương pháp, công cụ, công nghệ được sử dụng để thực hiện đề tài. Lựa chọn nhữ</w:delText>
          </w:r>
          <w:r w:rsidR="006E0B0A" w:rsidRPr="002D5251" w:rsidDel="00BF360B">
            <w:rPr>
              <w:sz w:val="32"/>
              <w:rPrChange w:id="547" w:author="Nguyen Van Chau" w:date="2020-07-29T15:01:00Z">
                <w:rPr/>
              </w:rPrChange>
            </w:rPr>
            <w:delText xml:space="preserve">ng công nghệ tối ưu và hiện đại </w:delText>
          </w:r>
          <w:r w:rsidRPr="002D5251" w:rsidDel="00BF360B">
            <w:rPr>
              <w:sz w:val="32"/>
              <w:rPrChange w:id="548" w:author="Nguyen Van Chau" w:date="2020-07-29T15:01:00Z">
                <w:rPr/>
              </w:rPrChange>
            </w:rPr>
            <w:delText>để bắt kịp xu thế phát triển không ngừng của công nghệ hiện nay.</w:delText>
          </w:r>
        </w:del>
      </w:moveFrom>
    </w:p>
    <w:p w14:paraId="0ECB8D31" w14:textId="137E78D3" w:rsidR="00F34D18" w:rsidRPr="002D5251" w:rsidDel="00BF360B" w:rsidRDefault="00F34D18" w:rsidP="005D079C">
      <w:pPr>
        <w:spacing w:before="120" w:after="120" w:line="360" w:lineRule="auto"/>
        <w:ind w:firstLine="720"/>
        <w:jc w:val="both"/>
        <w:rPr>
          <w:del w:id="549" w:author="LeNga" w:date="2020-07-28T16:04:00Z"/>
          <w:sz w:val="32"/>
          <w:rPrChange w:id="550" w:author="Nguyen Van Chau" w:date="2020-07-29T15:01:00Z">
            <w:rPr>
              <w:del w:id="551" w:author="LeNga" w:date="2020-07-28T16:04:00Z"/>
            </w:rPr>
          </w:rPrChange>
        </w:rPr>
      </w:pPr>
      <w:moveFrom w:id="552" w:author="LeNga" w:date="2020-07-28T15:56:00Z">
        <w:del w:id="553" w:author="LeNga" w:date="2020-07-28T16:04:00Z">
          <w:r w:rsidRPr="002D5251" w:rsidDel="00BF360B">
            <w:rPr>
              <w:sz w:val="32"/>
              <w:rPrChange w:id="554" w:author="Nguyen Van Chau" w:date="2020-07-29T15:01:00Z">
                <w:rPr/>
              </w:rPrChange>
            </w:rPr>
            <w:delText>Sau khi đã nắm bắt được công nghệ và hướng đi, bắt tay vào lập kế hoạch triển khai dự án, đứa ra những công việc cụ thể cần thực hiện. Tiến hành tìm hiểu các thuật toán, phương pháp, tính khả thi cũng như bất khả thi của những công việc cần thực hiện</w:delText>
          </w:r>
          <w:r w:rsidR="00B357A4" w:rsidRPr="002D5251" w:rsidDel="00BF360B">
            <w:rPr>
              <w:sz w:val="32"/>
              <w:rPrChange w:id="555" w:author="Nguyen Van Chau" w:date="2020-07-29T15:01:00Z">
                <w:rPr/>
              </w:rPrChange>
            </w:rPr>
            <w:delText>.</w:delText>
          </w:r>
        </w:del>
      </w:moveFrom>
    </w:p>
    <w:p w14:paraId="5EB23304" w14:textId="4227D213" w:rsidR="0038667D" w:rsidRPr="002D5251" w:rsidDel="00BF360B" w:rsidRDefault="0038667D" w:rsidP="007178A0">
      <w:pPr>
        <w:spacing w:before="120" w:after="120" w:line="360" w:lineRule="auto"/>
        <w:ind w:firstLine="720"/>
        <w:jc w:val="both"/>
        <w:rPr>
          <w:del w:id="556" w:author="LeNga" w:date="2020-07-28T16:04:00Z"/>
          <w:sz w:val="32"/>
          <w:rPrChange w:id="557" w:author="Nguyen Van Chau" w:date="2020-07-29T15:01:00Z">
            <w:rPr>
              <w:del w:id="558" w:author="LeNga" w:date="2020-07-28T16:04:00Z"/>
            </w:rPr>
          </w:rPrChange>
        </w:rPr>
      </w:pPr>
      <w:moveFrom w:id="559" w:author="LeNga" w:date="2020-07-28T15:56:00Z">
        <w:del w:id="560" w:author="LeNga" w:date="2020-07-28T16:04:00Z">
          <w:r w:rsidRPr="002D5251" w:rsidDel="00BF360B">
            <w:rPr>
              <w:sz w:val="32"/>
              <w:rPrChange w:id="561" w:author="Nguyen Van Chau" w:date="2020-07-29T15:01:00Z">
                <w:rPr/>
              </w:rPrChange>
            </w:rPr>
            <w:delText xml:space="preserve">Tiếp theo đó đi phân tích, tiến hành xây dựng ứng dụng, từng bước hoàn chỉnh, ghép nối dự án thành sản phẩm hoàn chỉnh. </w:delText>
          </w:r>
        </w:del>
      </w:moveFrom>
    </w:p>
    <w:p w14:paraId="3DDDDF50" w14:textId="6D9FCAFF" w:rsidR="00B07E18" w:rsidRPr="002D5251" w:rsidDel="00BF360B" w:rsidRDefault="005D079C" w:rsidP="00186E7B">
      <w:pPr>
        <w:spacing w:before="120" w:after="120" w:line="360" w:lineRule="auto"/>
        <w:jc w:val="both"/>
        <w:rPr>
          <w:del w:id="562" w:author="LeNga" w:date="2020-07-28T16:04:00Z"/>
          <w:sz w:val="32"/>
          <w:rPrChange w:id="563" w:author="Nguyen Van Chau" w:date="2020-07-29T15:01:00Z">
            <w:rPr>
              <w:del w:id="564" w:author="LeNga" w:date="2020-07-28T16:04:00Z"/>
            </w:rPr>
          </w:rPrChange>
        </w:rPr>
      </w:pPr>
      <w:moveFrom w:id="565" w:author="LeNga" w:date="2020-07-28T15:56:00Z">
        <w:del w:id="566" w:author="LeNga" w:date="2020-07-28T16:04:00Z">
          <w:r w:rsidRPr="002D5251" w:rsidDel="00BF360B">
            <w:rPr>
              <w:sz w:val="32"/>
              <w:rPrChange w:id="567" w:author="Nguyen Van Chau" w:date="2020-07-29T15:01:00Z">
                <w:rPr/>
              </w:rPrChange>
            </w:rPr>
            <w:tab/>
          </w:r>
          <w:r w:rsidR="007178A0" w:rsidRPr="002D5251" w:rsidDel="00BF360B">
            <w:rPr>
              <w:sz w:val="32"/>
              <w:rPrChange w:id="568" w:author="Nguyen Van Chau" w:date="2020-07-29T15:01:00Z">
                <w:rPr/>
              </w:rPrChange>
            </w:rPr>
            <w:delText>Khi đã xây dựng hoàn chỉnh mã nguồn, tiến hành thử nghiệm, chỉnh sửa, cập nhật sai sót.</w:delText>
          </w:r>
        </w:del>
      </w:moveFrom>
    </w:p>
    <w:p w14:paraId="03CCDC27" w14:textId="69E0EBF7" w:rsidR="00B07E18" w:rsidRPr="002D5251" w:rsidDel="00BF360B" w:rsidRDefault="005D079C" w:rsidP="00186E7B">
      <w:pPr>
        <w:spacing w:before="120" w:after="120" w:line="360" w:lineRule="auto"/>
        <w:jc w:val="both"/>
        <w:rPr>
          <w:del w:id="569" w:author="LeNga" w:date="2020-07-28T16:04:00Z"/>
          <w:sz w:val="32"/>
          <w:rPrChange w:id="570" w:author="Nguyen Van Chau" w:date="2020-07-29T15:01:00Z">
            <w:rPr>
              <w:del w:id="571" w:author="LeNga" w:date="2020-07-28T16:04:00Z"/>
            </w:rPr>
          </w:rPrChange>
        </w:rPr>
      </w:pPr>
      <w:moveFrom w:id="572" w:author="LeNga" w:date="2020-07-28T15:56:00Z">
        <w:del w:id="573" w:author="LeNga" w:date="2020-07-28T16:04:00Z">
          <w:r w:rsidRPr="002D5251" w:rsidDel="00BF360B">
            <w:rPr>
              <w:sz w:val="32"/>
              <w:rPrChange w:id="574" w:author="Nguyen Van Chau" w:date="2020-07-29T15:01:00Z">
                <w:rPr/>
              </w:rPrChange>
            </w:rPr>
            <w:tab/>
          </w:r>
          <w:r w:rsidR="00664B83" w:rsidRPr="002D5251" w:rsidDel="00BF360B">
            <w:rPr>
              <w:sz w:val="32"/>
              <w:rPrChange w:id="575" w:author="Nguyen Van Chau" w:date="2020-07-29T15:01:00Z">
                <w:rPr/>
              </w:rPrChange>
            </w:rPr>
            <w:delText>Lựa ch</w:delText>
          </w:r>
          <w:r w:rsidR="003E48D5" w:rsidRPr="002D5251" w:rsidDel="00BF360B">
            <w:rPr>
              <w:sz w:val="32"/>
              <w:rPrChange w:id="576" w:author="Nguyen Van Chau" w:date="2020-07-29T15:01:00Z">
                <w:rPr/>
              </w:rPrChange>
            </w:rPr>
            <w:delText>ọ</w:delText>
          </w:r>
          <w:r w:rsidR="00BD73F2" w:rsidRPr="002D5251" w:rsidDel="00BF360B">
            <w:rPr>
              <w:sz w:val="32"/>
              <w:rPrChange w:id="577" w:author="Nguyen Van Chau" w:date="2020-07-29T15:01:00Z">
                <w:rPr/>
              </w:rPrChange>
            </w:rPr>
            <w:delText>n nền tảng triển khai hệ thống (</w:delText>
          </w:r>
          <w:r w:rsidR="003E48D5" w:rsidRPr="002D5251" w:rsidDel="00BF360B">
            <w:rPr>
              <w:sz w:val="32"/>
              <w:rPrChange w:id="578" w:author="Nguyen Van Chau" w:date="2020-07-29T15:01:00Z">
                <w:rPr/>
              </w:rPrChange>
            </w:rPr>
            <w:delText>ứng dụng chạy trên webbrowser hay ứng dụng desktop</w:delText>
          </w:r>
          <w:r w:rsidR="00BD73F2" w:rsidRPr="002D5251" w:rsidDel="00BF360B">
            <w:rPr>
              <w:sz w:val="32"/>
              <w:rPrChange w:id="579" w:author="Nguyen Van Chau" w:date="2020-07-29T15:01:00Z">
                <w:rPr/>
              </w:rPrChange>
            </w:rPr>
            <w:delText>) sao cho thuận tiện nhất</w:delText>
          </w:r>
          <w:r w:rsidR="00D4419E" w:rsidRPr="002D5251" w:rsidDel="00BF360B">
            <w:rPr>
              <w:sz w:val="32"/>
              <w:rPrChange w:id="580" w:author="Nguyen Van Chau" w:date="2020-07-29T15:01:00Z">
                <w:rPr/>
              </w:rPrChange>
            </w:rPr>
            <w:delText>.</w:delText>
          </w:r>
        </w:del>
      </w:moveFrom>
    </w:p>
    <w:p w14:paraId="4A9C0E0F" w14:textId="158640D5" w:rsidR="007246E6" w:rsidRPr="002D5251" w:rsidDel="00BF360B" w:rsidRDefault="007246E6" w:rsidP="00186E7B">
      <w:pPr>
        <w:spacing w:before="120" w:after="120" w:line="360" w:lineRule="auto"/>
        <w:jc w:val="both"/>
        <w:rPr>
          <w:del w:id="581" w:author="LeNga" w:date="2020-07-28T16:04:00Z"/>
          <w:sz w:val="32"/>
          <w:rPrChange w:id="582" w:author="Nguyen Van Chau" w:date="2020-07-29T15:01:00Z">
            <w:rPr>
              <w:del w:id="583" w:author="LeNga" w:date="2020-07-28T16:04:00Z"/>
            </w:rPr>
          </w:rPrChange>
        </w:rPr>
      </w:pPr>
      <w:moveFrom w:id="584" w:author="LeNga" w:date="2020-07-28T15:56:00Z">
        <w:del w:id="585" w:author="LeNga" w:date="2020-07-28T16:04:00Z">
          <w:r w:rsidRPr="002D5251" w:rsidDel="00BF360B">
            <w:rPr>
              <w:sz w:val="32"/>
              <w:rPrChange w:id="586" w:author="Nguyen Van Chau" w:date="2020-07-29T15:01:00Z">
                <w:rPr/>
              </w:rPrChange>
            </w:rPr>
            <w:tab/>
            <w:delText>Cuối cùng là tổng kết và đưa ra hướng phát triển</w:delText>
          </w:r>
          <w:r w:rsidR="00054913" w:rsidRPr="002D5251" w:rsidDel="00BF360B">
            <w:rPr>
              <w:sz w:val="32"/>
              <w:rPrChange w:id="587" w:author="Nguyen Van Chau" w:date="2020-07-29T15:01:00Z">
                <w:rPr/>
              </w:rPrChange>
            </w:rPr>
            <w:delText xml:space="preserve"> trong tương lai.</w:delText>
          </w:r>
        </w:del>
      </w:moveFrom>
    </w:p>
    <w:p w14:paraId="652680B5" w14:textId="454F311B" w:rsidR="00175AD0" w:rsidRPr="002D5251" w:rsidDel="00BF360B" w:rsidRDefault="00175AD0" w:rsidP="00B702CE">
      <w:pPr>
        <w:pStyle w:val="u2"/>
        <w:rPr>
          <w:del w:id="588" w:author="LeNga" w:date="2020-07-28T16:04:00Z"/>
          <w:sz w:val="32"/>
          <w:szCs w:val="26"/>
          <w:rPrChange w:id="589" w:author="Nguyen Van Chau" w:date="2020-07-29T15:01:00Z">
            <w:rPr>
              <w:del w:id="590" w:author="LeNga" w:date="2020-07-28T16:04:00Z"/>
              <w:sz w:val="26"/>
              <w:szCs w:val="26"/>
            </w:rPr>
          </w:rPrChange>
        </w:rPr>
      </w:pPr>
      <w:moveFrom w:id="591" w:author="LeNga" w:date="2020-07-28T15:56:00Z">
        <w:del w:id="592" w:author="LeNga" w:date="2020-07-28T16:04:00Z">
          <w:r w:rsidRPr="002D5251" w:rsidDel="00BF360B">
            <w:rPr>
              <w:sz w:val="32"/>
              <w:rPrChange w:id="593" w:author="Nguyen Van Chau" w:date="2020-07-29T15:01:00Z">
                <w:rPr/>
              </w:rPrChange>
            </w:rPr>
            <w:delText xml:space="preserve">1.3 </w:delText>
          </w:r>
          <w:r w:rsidR="0089791F" w:rsidRPr="002D5251" w:rsidDel="00BF360B">
            <w:rPr>
              <w:sz w:val="32"/>
              <w:rPrChange w:id="594" w:author="Nguyen Van Chau" w:date="2020-07-29T15:01:00Z">
                <w:rPr/>
              </w:rPrChange>
            </w:rPr>
            <w:delText xml:space="preserve">Cấu trúc </w:delText>
          </w:r>
          <w:r w:rsidR="00784878" w:rsidRPr="002D5251" w:rsidDel="00BF360B">
            <w:rPr>
              <w:sz w:val="32"/>
              <w:rPrChange w:id="595" w:author="Nguyen Van Chau" w:date="2020-07-29T15:01:00Z">
                <w:rPr/>
              </w:rPrChange>
            </w:rPr>
            <w:delText>báo cáo</w:delText>
          </w:r>
          <w:r w:rsidR="00425ACD" w:rsidRPr="002D5251" w:rsidDel="00BF360B">
            <w:rPr>
              <w:sz w:val="32"/>
              <w:rPrChange w:id="596" w:author="Nguyen Van Chau" w:date="2020-07-29T15:01:00Z">
                <w:rPr/>
              </w:rPrChange>
            </w:rPr>
            <w:delText>:</w:delText>
          </w:r>
        </w:del>
      </w:moveFrom>
    </w:p>
    <w:p w14:paraId="112496F8" w14:textId="2310539D" w:rsidR="00425ACD" w:rsidRPr="002D5251" w:rsidDel="00BF360B" w:rsidRDefault="00972D15" w:rsidP="00186E7B">
      <w:pPr>
        <w:spacing w:before="120" w:after="120" w:line="360" w:lineRule="auto"/>
        <w:jc w:val="both"/>
        <w:rPr>
          <w:del w:id="597" w:author="LeNga" w:date="2020-07-28T16:04:00Z"/>
          <w:sz w:val="32"/>
          <w:rPrChange w:id="598" w:author="Nguyen Van Chau" w:date="2020-07-29T15:01:00Z">
            <w:rPr>
              <w:del w:id="599" w:author="LeNga" w:date="2020-07-28T16:04:00Z"/>
            </w:rPr>
          </w:rPrChange>
        </w:rPr>
      </w:pPr>
      <w:moveFrom w:id="600" w:author="LeNga" w:date="2020-07-28T15:56:00Z">
        <w:del w:id="601" w:author="LeNga" w:date="2020-07-28T16:04:00Z">
          <w:r w:rsidRPr="002D5251" w:rsidDel="00BF360B">
            <w:rPr>
              <w:sz w:val="32"/>
              <w:rPrChange w:id="602" w:author="Nguyen Van Chau" w:date="2020-07-29T15:01:00Z">
                <w:rPr/>
              </w:rPrChange>
            </w:rPr>
            <w:tab/>
          </w:r>
          <w:r w:rsidR="0089791F" w:rsidRPr="002D5251" w:rsidDel="00BF360B">
            <w:rPr>
              <w:sz w:val="32"/>
              <w:rPrChange w:id="603" w:author="Nguyen Van Chau" w:date="2020-07-29T15:01:00Z">
                <w:rPr/>
              </w:rPrChange>
            </w:rPr>
            <w:delText>Nghiên cứu tổng quan.</w:delText>
          </w:r>
        </w:del>
      </w:moveFrom>
    </w:p>
    <w:p w14:paraId="43C05B32" w14:textId="5B53C0DF" w:rsidR="00583BC2" w:rsidRPr="002D5251" w:rsidDel="00BF360B" w:rsidRDefault="00972D15" w:rsidP="00186E7B">
      <w:pPr>
        <w:spacing w:before="120" w:after="120" w:line="360" w:lineRule="auto"/>
        <w:jc w:val="both"/>
        <w:rPr>
          <w:del w:id="604" w:author="LeNga" w:date="2020-07-28T16:04:00Z"/>
          <w:sz w:val="32"/>
          <w:rPrChange w:id="605" w:author="Nguyen Van Chau" w:date="2020-07-29T15:01:00Z">
            <w:rPr>
              <w:del w:id="606" w:author="LeNga" w:date="2020-07-28T16:04:00Z"/>
            </w:rPr>
          </w:rPrChange>
        </w:rPr>
      </w:pPr>
      <w:moveFrom w:id="607" w:author="LeNga" w:date="2020-07-28T15:56:00Z">
        <w:del w:id="608" w:author="LeNga" w:date="2020-07-28T16:04:00Z">
          <w:r w:rsidRPr="002D5251" w:rsidDel="00BF360B">
            <w:rPr>
              <w:sz w:val="32"/>
              <w:rPrChange w:id="609" w:author="Nguyen Van Chau" w:date="2020-07-29T15:01:00Z">
                <w:rPr/>
              </w:rPrChange>
            </w:rPr>
            <w:tab/>
          </w:r>
          <w:r w:rsidR="00583BC2" w:rsidRPr="002D5251" w:rsidDel="00BF360B">
            <w:rPr>
              <w:sz w:val="32"/>
              <w:rPrChange w:id="610" w:author="Nguyen Van Chau" w:date="2020-07-29T15:01:00Z">
                <w:rPr/>
              </w:rPrChange>
            </w:rPr>
            <w:delText>Cơ sở lý thuyết.</w:delText>
          </w:r>
        </w:del>
      </w:moveFrom>
    </w:p>
    <w:p w14:paraId="4577625C" w14:textId="17798927" w:rsidR="0089791F" w:rsidRPr="002D5251" w:rsidDel="00BF360B" w:rsidRDefault="00972D15" w:rsidP="00186E7B">
      <w:pPr>
        <w:spacing w:before="120" w:after="120" w:line="360" w:lineRule="auto"/>
        <w:jc w:val="both"/>
        <w:rPr>
          <w:del w:id="611" w:author="LeNga" w:date="2020-07-28T16:04:00Z"/>
          <w:sz w:val="32"/>
          <w:rPrChange w:id="612" w:author="Nguyen Van Chau" w:date="2020-07-29T15:01:00Z">
            <w:rPr>
              <w:del w:id="613" w:author="LeNga" w:date="2020-07-28T16:04:00Z"/>
            </w:rPr>
          </w:rPrChange>
        </w:rPr>
      </w:pPr>
      <w:moveFrom w:id="614" w:author="LeNga" w:date="2020-07-28T15:56:00Z">
        <w:del w:id="615" w:author="LeNga" w:date="2020-07-28T16:04:00Z">
          <w:r w:rsidRPr="002D5251" w:rsidDel="00BF360B">
            <w:rPr>
              <w:sz w:val="32"/>
              <w:rPrChange w:id="616" w:author="Nguyen Van Chau" w:date="2020-07-29T15:01:00Z">
                <w:rPr/>
              </w:rPrChange>
            </w:rPr>
            <w:tab/>
          </w:r>
          <w:r w:rsidR="0089791F" w:rsidRPr="002D5251" w:rsidDel="00BF360B">
            <w:rPr>
              <w:sz w:val="32"/>
              <w:rPrChange w:id="617" w:author="Nguyen Van Chau" w:date="2020-07-29T15:01:00Z">
                <w:rPr/>
              </w:rPrChange>
            </w:rPr>
            <w:delText xml:space="preserve">Phân tích </w:delText>
          </w:r>
          <w:r w:rsidR="00583BC2" w:rsidRPr="002D5251" w:rsidDel="00BF360B">
            <w:rPr>
              <w:sz w:val="32"/>
              <w:rPrChange w:id="618" w:author="Nguyen Van Chau" w:date="2020-07-29T15:01:00Z">
                <w:rPr/>
              </w:rPrChange>
            </w:rPr>
            <w:delText>và xây dựng</w:delText>
          </w:r>
          <w:r w:rsidR="0089791F" w:rsidRPr="002D5251" w:rsidDel="00BF360B">
            <w:rPr>
              <w:sz w:val="32"/>
              <w:rPrChange w:id="619" w:author="Nguyen Van Chau" w:date="2020-07-29T15:01:00Z">
                <w:rPr/>
              </w:rPrChange>
            </w:rPr>
            <w:delText xml:space="preserve"> hệ thống.</w:delText>
          </w:r>
        </w:del>
      </w:moveFrom>
    </w:p>
    <w:p w14:paraId="10052B0E" w14:textId="110CFC01" w:rsidR="0089791F" w:rsidRPr="002D5251" w:rsidDel="00BF360B" w:rsidRDefault="00972D15" w:rsidP="00186E7B">
      <w:pPr>
        <w:spacing w:before="120" w:after="120" w:line="360" w:lineRule="auto"/>
        <w:jc w:val="both"/>
        <w:rPr>
          <w:del w:id="620" w:author="LeNga" w:date="2020-07-28T16:04:00Z"/>
          <w:sz w:val="32"/>
          <w:rPrChange w:id="621" w:author="Nguyen Van Chau" w:date="2020-07-29T15:01:00Z">
            <w:rPr>
              <w:del w:id="622" w:author="LeNga" w:date="2020-07-28T16:04:00Z"/>
            </w:rPr>
          </w:rPrChange>
        </w:rPr>
      </w:pPr>
      <w:moveFrom w:id="623" w:author="LeNga" w:date="2020-07-28T15:56:00Z">
        <w:del w:id="624" w:author="LeNga" w:date="2020-07-28T16:04:00Z">
          <w:r w:rsidRPr="002D5251" w:rsidDel="00BF360B">
            <w:rPr>
              <w:sz w:val="32"/>
              <w:rPrChange w:id="625" w:author="Nguyen Van Chau" w:date="2020-07-29T15:01:00Z">
                <w:rPr/>
              </w:rPrChange>
            </w:rPr>
            <w:tab/>
          </w:r>
          <w:r w:rsidR="0089791F" w:rsidRPr="002D5251" w:rsidDel="00BF360B">
            <w:rPr>
              <w:sz w:val="32"/>
              <w:rPrChange w:id="626" w:author="Nguyen Van Chau" w:date="2020-07-29T15:01:00Z">
                <w:rPr/>
              </w:rPrChange>
            </w:rPr>
            <w:delText>Kết luận và hướng phát triển.</w:delText>
          </w:r>
        </w:del>
      </w:moveFrom>
    </w:p>
    <w:moveFromRangeEnd w:id="535"/>
    <w:p w14:paraId="31518470" w14:textId="3A2C71C1" w:rsidR="00BE28F3" w:rsidRPr="002D5251" w:rsidDel="00BF360B" w:rsidRDefault="00BE28F3" w:rsidP="00364EFA">
      <w:pPr>
        <w:spacing w:line="312" w:lineRule="auto"/>
        <w:jc w:val="both"/>
        <w:rPr>
          <w:del w:id="627" w:author="LeNga" w:date="2020-07-28T16:04:00Z"/>
          <w:sz w:val="32"/>
          <w:rPrChange w:id="628" w:author="Nguyen Van Chau" w:date="2020-07-29T15:01:00Z">
            <w:rPr>
              <w:del w:id="629" w:author="LeNga" w:date="2020-07-28T16:04:00Z"/>
            </w:rPr>
          </w:rPrChange>
        </w:rPr>
      </w:pPr>
    </w:p>
    <w:p w14:paraId="4EADCC2F" w14:textId="7605024B" w:rsidR="00BE28F3" w:rsidRPr="002D5251" w:rsidDel="00BF360B" w:rsidRDefault="008618F0" w:rsidP="008618F0">
      <w:pPr>
        <w:rPr>
          <w:del w:id="630" w:author="LeNga" w:date="2020-07-28T16:04:00Z"/>
          <w:sz w:val="32"/>
          <w:rPrChange w:id="631" w:author="Nguyen Van Chau" w:date="2020-07-29T15:01:00Z">
            <w:rPr>
              <w:del w:id="632" w:author="LeNga" w:date="2020-07-28T16:04:00Z"/>
            </w:rPr>
          </w:rPrChange>
        </w:rPr>
      </w:pPr>
      <w:del w:id="633" w:author="LeNga" w:date="2020-07-28T16:04:00Z">
        <w:r w:rsidRPr="002D5251" w:rsidDel="00BF360B">
          <w:rPr>
            <w:sz w:val="32"/>
            <w:rPrChange w:id="634" w:author="Nguyen Van Chau" w:date="2020-07-29T15:01:00Z">
              <w:rPr/>
            </w:rPrChange>
          </w:rPr>
          <w:br w:type="page"/>
        </w:r>
      </w:del>
    </w:p>
    <w:p w14:paraId="2B8B2577" w14:textId="5EB4D0CD" w:rsidR="00B86DAB" w:rsidRPr="002D5251" w:rsidRDefault="00B86DAB" w:rsidP="009D797E">
      <w:pPr>
        <w:pStyle w:val="u1"/>
        <w:rPr>
          <w:sz w:val="32"/>
          <w:rPrChange w:id="635" w:author="Nguyen Van Chau" w:date="2020-07-29T15:01:00Z">
            <w:rPr/>
          </w:rPrChange>
        </w:rPr>
      </w:pPr>
      <w:bookmarkStart w:id="636" w:name="_Toc47383802"/>
      <w:r w:rsidRPr="002D5251">
        <w:rPr>
          <w:sz w:val="32"/>
          <w:rPrChange w:id="637" w:author="Nguyen Van Chau" w:date="2020-07-29T15:01:00Z">
            <w:rPr/>
          </w:rPrChange>
        </w:rPr>
        <w:t xml:space="preserve">Chương </w:t>
      </w:r>
      <w:del w:id="638" w:author="LeNga" w:date="2020-07-28T15:54:00Z">
        <w:r w:rsidRPr="002D5251" w:rsidDel="00480B51">
          <w:rPr>
            <w:sz w:val="32"/>
            <w:rPrChange w:id="639" w:author="Nguyen Van Chau" w:date="2020-07-29T15:01:00Z">
              <w:rPr/>
            </w:rPrChange>
          </w:rPr>
          <w:delText>2</w:delText>
        </w:r>
      </w:del>
      <w:ins w:id="640" w:author="LeNga" w:date="2020-07-28T15:54:00Z">
        <w:r w:rsidR="00480B51" w:rsidRPr="002D5251">
          <w:rPr>
            <w:sz w:val="32"/>
            <w:rPrChange w:id="641" w:author="Nguyen Van Chau" w:date="2020-07-29T15:01:00Z">
              <w:rPr/>
            </w:rPrChange>
          </w:rPr>
          <w:t>1.</w:t>
        </w:r>
      </w:ins>
      <w:bookmarkEnd w:id="636"/>
      <w:del w:id="642" w:author="LeNga" w:date="2020-07-28T15:54:00Z">
        <w:r w:rsidRPr="002D5251" w:rsidDel="00480B51">
          <w:rPr>
            <w:sz w:val="32"/>
            <w:rPrChange w:id="643" w:author="Nguyen Van Chau" w:date="2020-07-29T15:01:00Z">
              <w:rPr/>
            </w:rPrChange>
          </w:rPr>
          <w:delText>:</w:delText>
        </w:r>
      </w:del>
    </w:p>
    <w:p w14:paraId="14291E33" w14:textId="77777777" w:rsidR="00B86DAB" w:rsidRPr="002D5251" w:rsidRDefault="00B86DAB" w:rsidP="009D797E">
      <w:pPr>
        <w:pStyle w:val="u1"/>
        <w:jc w:val="center"/>
        <w:rPr>
          <w:sz w:val="32"/>
          <w:rPrChange w:id="644" w:author="Nguyen Van Chau" w:date="2020-07-29T15:01:00Z">
            <w:rPr/>
          </w:rPrChange>
        </w:rPr>
      </w:pPr>
      <w:bookmarkStart w:id="645" w:name="_Toc47383803"/>
      <w:r w:rsidRPr="002D5251">
        <w:rPr>
          <w:sz w:val="32"/>
          <w:rPrChange w:id="646" w:author="Nguyen Van Chau" w:date="2020-07-29T15:01:00Z">
            <w:rPr/>
          </w:rPrChange>
        </w:rPr>
        <w:t>NGHIÊN CỨU TỔNG QUAN</w:t>
      </w:r>
      <w:bookmarkEnd w:id="645"/>
    </w:p>
    <w:p w14:paraId="5F04E2CD" w14:textId="29F4997F" w:rsidR="00BF360B" w:rsidRDefault="00BF360B" w:rsidP="00BF360B">
      <w:pPr>
        <w:pStyle w:val="u2"/>
        <w:rPr>
          <w:color w:val="000000"/>
          <w:sz w:val="26"/>
          <w:szCs w:val="26"/>
        </w:rPr>
      </w:pPr>
      <w:moveToRangeStart w:id="647" w:author="LeNga" w:date="2020-07-28T16:09:00Z" w:name="move46845006"/>
      <w:moveTo w:id="648" w:author="LeNga" w:date="2020-07-28T16:09:00Z">
        <w:del w:id="649" w:author="LeNga" w:date="2020-07-28T16:09:00Z">
          <w:r w:rsidDel="00BF360B">
            <w:rPr>
              <w:color w:val="000000"/>
              <w:sz w:val="26"/>
              <w:szCs w:val="26"/>
            </w:rPr>
            <w:delText>3</w:delText>
          </w:r>
        </w:del>
      </w:moveTo>
      <w:bookmarkStart w:id="650" w:name="_Toc47383804"/>
      <w:ins w:id="651" w:author="LeNga" w:date="2020-07-28T16:09:00Z">
        <w:r>
          <w:rPr>
            <w:color w:val="000000"/>
            <w:sz w:val="26"/>
            <w:szCs w:val="26"/>
            <w:lang w:val="en-US"/>
          </w:rPr>
          <w:t>1</w:t>
        </w:r>
      </w:ins>
      <w:moveTo w:id="652" w:author="LeNga" w:date="2020-07-28T16:09:00Z">
        <w:r>
          <w:rPr>
            <w:color w:val="000000"/>
            <w:sz w:val="26"/>
            <w:szCs w:val="26"/>
          </w:rPr>
          <w:t>.1</w:t>
        </w:r>
      </w:moveTo>
      <w:ins w:id="653" w:author="Nguyen Van Chau" w:date="2020-07-29T15:27:00Z">
        <w:r w:rsidR="0035479C">
          <w:rPr>
            <w:color w:val="000000"/>
            <w:sz w:val="26"/>
            <w:szCs w:val="26"/>
            <w:lang w:val="en-US"/>
          </w:rPr>
          <w:t>.</w:t>
        </w:r>
      </w:ins>
      <w:moveTo w:id="654" w:author="LeNga" w:date="2020-07-28T16:09:00Z">
        <w:del w:id="655" w:author="Nguyen Van Chau" w:date="2020-07-29T15:27:00Z">
          <w:r w:rsidDel="0035479C">
            <w:rPr>
              <w:color w:val="000000"/>
              <w:sz w:val="26"/>
              <w:szCs w:val="26"/>
              <w:lang w:val="en-US"/>
            </w:rPr>
            <w:delText xml:space="preserve"> </w:delText>
          </w:r>
        </w:del>
        <w:r>
          <w:rPr>
            <w:color w:val="000000"/>
            <w:sz w:val="26"/>
            <w:szCs w:val="26"/>
            <w:lang w:val="en-US"/>
          </w:rPr>
          <w:t>Tổng quan về nhận diện khuôn mặt</w:t>
        </w:r>
        <w:bookmarkEnd w:id="650"/>
        <w:del w:id="656" w:author="LeNga" w:date="2020-07-28T16:09:00Z">
          <w:r w:rsidRPr="00EA2CF0" w:rsidDel="00BF360B">
            <w:rPr>
              <w:color w:val="000000"/>
              <w:sz w:val="26"/>
              <w:szCs w:val="26"/>
            </w:rPr>
            <w:delText>:</w:delText>
          </w:r>
        </w:del>
      </w:moveTo>
    </w:p>
    <w:p w14:paraId="597DCC28" w14:textId="77777777" w:rsidR="00BF360B" w:rsidRDefault="00BF360B" w:rsidP="00BF360B">
      <w:pPr>
        <w:spacing w:before="120" w:after="120" w:line="360" w:lineRule="auto"/>
        <w:ind w:firstLine="720"/>
        <w:jc w:val="both"/>
      </w:pPr>
      <w:moveTo w:id="657" w:author="LeNga" w:date="2020-07-28T16:09:00Z">
        <w:r w:rsidRPr="00DA4774">
          <w:t xml:space="preserve">Nhận diện khuôn mặt (Face recogintion) đang được ứng dụng trong nhiều lĩnh vực. Hệ thống nhận dạng khuôn mặt là một ứng dụng cho phép máy tính tự động xác định hoặc nhận dạng một người nào đó từ một bức hình ảnh kỹ thuật số hoặc một khung hình video từ một nguồn video. </w:t>
        </w:r>
      </w:moveTo>
    </w:p>
    <w:p w14:paraId="4A0DF3C5" w14:textId="77777777" w:rsidR="00BF360B" w:rsidRDefault="00BF360B" w:rsidP="00BF360B">
      <w:pPr>
        <w:spacing w:before="120" w:after="120" w:line="360" w:lineRule="auto"/>
        <w:ind w:firstLine="720"/>
        <w:jc w:val="both"/>
      </w:pPr>
      <w:moveTo w:id="658" w:author="LeNga" w:date="2020-07-28T16:09:00Z">
        <w:r w:rsidRPr="008A4ABD">
          <w:t>Nhận dạng khuôn mặt là một bài toán khá phức tạp, nó đòi hỏi một loạt các vấn đề cần thực hiện:</w:t>
        </w:r>
      </w:moveTo>
    </w:p>
    <w:p w14:paraId="144DB339" w14:textId="77777777" w:rsidR="00BF360B" w:rsidRPr="008A4ABD" w:rsidRDefault="00BF360B" w:rsidP="00BF360B">
      <w:pPr>
        <w:pStyle w:val="oancuaDanhsach"/>
        <w:numPr>
          <w:ilvl w:val="0"/>
          <w:numId w:val="31"/>
        </w:numPr>
        <w:spacing w:before="120" w:after="120" w:line="360" w:lineRule="auto"/>
        <w:jc w:val="both"/>
        <w:rPr>
          <w:rFonts w:ascii="Times New Roman" w:hAnsi="Times New Roman"/>
          <w:sz w:val="26"/>
          <w:szCs w:val="26"/>
        </w:rPr>
      </w:pPr>
      <w:moveTo w:id="659" w:author="LeNga" w:date="2020-07-28T16:09:00Z">
        <w:r w:rsidRPr="008A4ABD">
          <w:rPr>
            <w:rFonts w:ascii="Times New Roman" w:hAnsi="Times New Roman"/>
            <w:sz w:val="26"/>
            <w:szCs w:val="26"/>
          </w:rPr>
          <w:t>Việc làm đầu tiên đó là cần phải tìm kiếm tất cả những khuôn mặt có trong bức hình</w:t>
        </w:r>
        <w:r>
          <w:rPr>
            <w:rFonts w:ascii="Times New Roman" w:hAnsi="Times New Roman"/>
            <w:sz w:val="26"/>
            <w:szCs w:val="26"/>
            <w:lang w:val="en-US"/>
          </w:rPr>
          <w:t>.</w:t>
        </w:r>
      </w:moveTo>
    </w:p>
    <w:p w14:paraId="03E13F58" w14:textId="77777777" w:rsidR="00BF360B" w:rsidRDefault="00BF360B" w:rsidP="00BF360B">
      <w:pPr>
        <w:pStyle w:val="oancuaDanhsach"/>
        <w:numPr>
          <w:ilvl w:val="0"/>
          <w:numId w:val="31"/>
        </w:numPr>
        <w:spacing w:before="120" w:after="120" w:line="360" w:lineRule="auto"/>
        <w:jc w:val="both"/>
        <w:rPr>
          <w:rFonts w:ascii="Times New Roman" w:hAnsi="Times New Roman"/>
          <w:sz w:val="26"/>
          <w:szCs w:val="26"/>
        </w:rPr>
      </w:pPr>
      <w:moveTo w:id="660" w:author="LeNga" w:date="2020-07-28T16:09:00Z">
        <w:r w:rsidRPr="008A4ABD">
          <w:rPr>
            <w:rFonts w:ascii="Times New Roman" w:hAnsi="Times New Roman"/>
            <w:sz w:val="26"/>
            <w:szCs w:val="26"/>
          </w:rPr>
          <w:t>Focus vào từng khuôn mặt chắc chắn có thể nhận ra cùng một người từ các góc nhìn hoặc điều kiện sáng tối khác nhau.</w:t>
        </w:r>
      </w:moveTo>
    </w:p>
    <w:p w14:paraId="7347B7D5" w14:textId="77777777" w:rsidR="00BF360B" w:rsidRPr="008A4ABD" w:rsidRDefault="00BF360B" w:rsidP="00BF360B">
      <w:pPr>
        <w:pStyle w:val="oancuaDanhsach"/>
        <w:numPr>
          <w:ilvl w:val="0"/>
          <w:numId w:val="31"/>
        </w:numPr>
        <w:spacing w:before="120" w:after="120" w:line="360" w:lineRule="auto"/>
        <w:jc w:val="both"/>
        <w:rPr>
          <w:rFonts w:ascii="Times New Roman" w:hAnsi="Times New Roman"/>
          <w:sz w:val="26"/>
          <w:szCs w:val="26"/>
        </w:rPr>
      </w:pPr>
      <w:moveTo w:id="661" w:author="LeNga" w:date="2020-07-28T16:09:00Z">
        <w:r>
          <w:rPr>
            <w:rFonts w:ascii="Times New Roman" w:hAnsi="Times New Roman"/>
            <w:sz w:val="26"/>
            <w:szCs w:val="26"/>
            <w:lang w:val="en-US"/>
          </w:rPr>
          <w:t>L</w:t>
        </w:r>
        <w:r w:rsidRPr="008A4ABD">
          <w:rPr>
            <w:rFonts w:ascii="Times New Roman" w:hAnsi="Times New Roman"/>
            <w:sz w:val="26"/>
            <w:szCs w:val="26"/>
            <w:lang w:val="en-US"/>
          </w:rPr>
          <w:t>ựa chọn những feature đặc trưng trên từng khuôn mặ</w:t>
        </w:r>
        <w:r>
          <w:rPr>
            <w:rFonts w:ascii="Times New Roman" w:hAnsi="Times New Roman"/>
            <w:sz w:val="26"/>
            <w:szCs w:val="26"/>
            <w:lang w:val="en-US"/>
          </w:rPr>
          <w:t>t.</w:t>
        </w:r>
      </w:moveTo>
    </w:p>
    <w:p w14:paraId="21644E4F" w14:textId="77777777" w:rsidR="00BF360B" w:rsidRPr="001A38EA" w:rsidRDefault="00BF360B" w:rsidP="00BF360B">
      <w:pPr>
        <w:pStyle w:val="oancuaDanhsach"/>
        <w:numPr>
          <w:ilvl w:val="0"/>
          <w:numId w:val="31"/>
        </w:numPr>
        <w:spacing w:before="120" w:after="120" w:line="360" w:lineRule="auto"/>
        <w:jc w:val="both"/>
        <w:rPr>
          <w:rFonts w:ascii="Times New Roman" w:hAnsi="Times New Roman"/>
          <w:sz w:val="26"/>
          <w:szCs w:val="26"/>
        </w:rPr>
      </w:pPr>
      <w:moveTo w:id="662" w:author="LeNga" w:date="2020-07-28T16:09:00Z">
        <w:r w:rsidRPr="008A4ABD">
          <w:rPr>
            <w:rFonts w:ascii="Times New Roman" w:hAnsi="Times New Roman"/>
            <w:sz w:val="26"/>
            <w:szCs w:val="26"/>
          </w:rPr>
          <w:t>So sánh những đặc trưng này với những người khác để có thể biết đượ</w:t>
        </w:r>
        <w:r>
          <w:rPr>
            <w:rFonts w:ascii="Times New Roman" w:hAnsi="Times New Roman"/>
            <w:sz w:val="26"/>
            <w:szCs w:val="26"/>
          </w:rPr>
          <w:t>c định danh</w:t>
        </w:r>
        <w:r w:rsidRPr="008A4ABD">
          <w:rPr>
            <w:rFonts w:ascii="Times New Roman" w:hAnsi="Times New Roman"/>
            <w:sz w:val="26"/>
            <w:szCs w:val="26"/>
          </w:rPr>
          <w:t xml:space="preserve"> của họ.</w:t>
        </w:r>
      </w:moveTo>
    </w:p>
    <w:p w14:paraId="201CDDC8" w14:textId="77777777" w:rsidR="00BF360B" w:rsidRPr="0044223A" w:rsidRDefault="00BF360B" w:rsidP="00BF360B">
      <w:pPr>
        <w:spacing w:before="120" w:after="120" w:line="360" w:lineRule="auto"/>
        <w:ind w:firstLine="720"/>
        <w:jc w:val="both"/>
      </w:pPr>
      <w:moveTo w:id="663" w:author="LeNga" w:date="2020-07-28T16:09:00Z">
        <w:r w:rsidRPr="0044223A">
          <w:t>Mỗi khuôn mặt đều có nhiều điểm mốc, những phần lồi lõm tạo nên các đặc điểm của khuôn mặt. Các hệ thống nhận diện khuôn mặt định nghĩa những điểm này là những điểm nút. Mỗi mặt người có khoảng 80 điểm nút. Có thể nhận diện một số điểm nút như sau:</w:t>
        </w:r>
      </w:moveTo>
    </w:p>
    <w:p w14:paraId="0E74F429" w14:textId="77777777" w:rsidR="00BF360B" w:rsidRPr="0031456E" w:rsidRDefault="00BF360B" w:rsidP="00BF360B">
      <w:pPr>
        <w:pStyle w:val="oancuaDanhsach"/>
        <w:numPr>
          <w:ilvl w:val="0"/>
          <w:numId w:val="32"/>
        </w:numPr>
        <w:spacing w:before="120" w:after="120" w:line="360" w:lineRule="auto"/>
        <w:jc w:val="both"/>
        <w:rPr>
          <w:rFonts w:ascii="Times New Roman" w:hAnsi="Times New Roman"/>
          <w:sz w:val="26"/>
          <w:szCs w:val="26"/>
        </w:rPr>
      </w:pPr>
      <w:moveTo w:id="664" w:author="LeNga" w:date="2020-07-28T16:09:00Z">
        <w:r w:rsidRPr="0031456E">
          <w:rPr>
            <w:rFonts w:ascii="Times New Roman" w:hAnsi="Times New Roman"/>
            <w:sz w:val="26"/>
            <w:szCs w:val="26"/>
          </w:rPr>
          <w:t>Khoảng cách giữa hai mắt</w:t>
        </w:r>
      </w:moveTo>
    </w:p>
    <w:p w14:paraId="37C78CB5" w14:textId="77777777" w:rsidR="00BF360B" w:rsidRPr="0031456E" w:rsidRDefault="00BF360B" w:rsidP="00BF360B">
      <w:pPr>
        <w:pStyle w:val="oancuaDanhsach"/>
        <w:numPr>
          <w:ilvl w:val="0"/>
          <w:numId w:val="32"/>
        </w:numPr>
        <w:spacing w:before="120" w:after="120" w:line="360" w:lineRule="auto"/>
        <w:jc w:val="both"/>
        <w:rPr>
          <w:rFonts w:ascii="Times New Roman" w:hAnsi="Times New Roman"/>
          <w:sz w:val="26"/>
          <w:szCs w:val="26"/>
        </w:rPr>
      </w:pPr>
      <w:moveTo w:id="665" w:author="LeNga" w:date="2020-07-28T16:09:00Z">
        <w:r w:rsidRPr="0031456E">
          <w:rPr>
            <w:rFonts w:ascii="Times New Roman" w:hAnsi="Times New Roman"/>
            <w:sz w:val="26"/>
            <w:szCs w:val="26"/>
          </w:rPr>
          <w:t>Chiều rộng của mũi</w:t>
        </w:r>
      </w:moveTo>
    </w:p>
    <w:p w14:paraId="7D6DBDFD" w14:textId="77777777" w:rsidR="00BF360B" w:rsidRPr="0031456E" w:rsidRDefault="00BF360B" w:rsidP="00BF360B">
      <w:pPr>
        <w:pStyle w:val="oancuaDanhsach"/>
        <w:numPr>
          <w:ilvl w:val="0"/>
          <w:numId w:val="32"/>
        </w:numPr>
        <w:spacing w:before="120" w:after="120" w:line="360" w:lineRule="auto"/>
        <w:jc w:val="both"/>
        <w:rPr>
          <w:rFonts w:ascii="Times New Roman" w:hAnsi="Times New Roman"/>
          <w:sz w:val="26"/>
          <w:szCs w:val="26"/>
        </w:rPr>
      </w:pPr>
      <w:moveTo w:id="666" w:author="LeNga" w:date="2020-07-28T16:09:00Z">
        <w:r w:rsidRPr="0031456E">
          <w:rPr>
            <w:rFonts w:ascii="Times New Roman" w:hAnsi="Times New Roman"/>
            <w:sz w:val="26"/>
            <w:szCs w:val="26"/>
          </w:rPr>
          <w:t>Độ sâu của hốc mắt</w:t>
        </w:r>
      </w:moveTo>
    </w:p>
    <w:p w14:paraId="761E82A0" w14:textId="77777777" w:rsidR="00BF360B" w:rsidRPr="0031456E" w:rsidRDefault="00BF360B" w:rsidP="00BF360B">
      <w:pPr>
        <w:pStyle w:val="oancuaDanhsach"/>
        <w:numPr>
          <w:ilvl w:val="0"/>
          <w:numId w:val="32"/>
        </w:numPr>
        <w:spacing w:before="120" w:after="120" w:line="360" w:lineRule="auto"/>
        <w:jc w:val="both"/>
        <w:rPr>
          <w:rFonts w:ascii="Times New Roman" w:hAnsi="Times New Roman"/>
          <w:sz w:val="26"/>
          <w:szCs w:val="26"/>
        </w:rPr>
      </w:pPr>
      <w:moveTo w:id="667" w:author="LeNga" w:date="2020-07-28T16:09:00Z">
        <w:r w:rsidRPr="0031456E">
          <w:rPr>
            <w:rFonts w:ascii="Times New Roman" w:hAnsi="Times New Roman"/>
            <w:sz w:val="26"/>
            <w:szCs w:val="26"/>
          </w:rPr>
          <w:t>Hình dạng của xương gò má</w:t>
        </w:r>
      </w:moveTo>
    </w:p>
    <w:p w14:paraId="0B862DBD" w14:textId="77777777" w:rsidR="00BF360B" w:rsidRPr="0031456E" w:rsidRDefault="00BF360B" w:rsidP="00BF360B">
      <w:pPr>
        <w:pStyle w:val="oancuaDanhsach"/>
        <w:numPr>
          <w:ilvl w:val="0"/>
          <w:numId w:val="32"/>
        </w:numPr>
        <w:spacing w:before="120" w:after="120" w:line="360" w:lineRule="auto"/>
        <w:jc w:val="both"/>
        <w:rPr>
          <w:rFonts w:ascii="Times New Roman" w:hAnsi="Times New Roman"/>
          <w:sz w:val="26"/>
          <w:szCs w:val="26"/>
        </w:rPr>
      </w:pPr>
      <w:moveTo w:id="668" w:author="LeNga" w:date="2020-07-28T16:09:00Z">
        <w:r w:rsidRPr="0031456E">
          <w:rPr>
            <w:rFonts w:ascii="Times New Roman" w:hAnsi="Times New Roman"/>
            <w:sz w:val="26"/>
            <w:szCs w:val="26"/>
          </w:rPr>
          <w:t>Độ dài của xương hàm</w:t>
        </w:r>
      </w:moveTo>
    </w:p>
    <w:p w14:paraId="359557A5" w14:textId="77777777" w:rsidR="00BF360B" w:rsidRDefault="00BF360B" w:rsidP="00BF360B">
      <w:pPr>
        <w:keepNext/>
        <w:spacing w:before="120" w:after="120" w:line="360" w:lineRule="auto"/>
        <w:jc w:val="center"/>
      </w:pPr>
      <w:moveTo w:id="669" w:author="LeNga" w:date="2020-07-28T16:09:00Z">
        <w:r>
          <w:rPr>
            <w:noProof/>
          </w:rPr>
          <w:lastRenderedPageBreak/>
          <w:drawing>
            <wp:inline distT="0" distB="0" distL="0" distR="0" wp14:anchorId="01C9B339" wp14:editId="64A1AA29">
              <wp:extent cx="5448300" cy="2859985"/>
              <wp:effectExtent l="0" t="0" r="0" b="0"/>
              <wp:docPr id="8" name="Picture 8" descr="Top 10 Facial Recognition APIs (Updated for 2020) | Rapi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Facial Recognition APIs (Updated for 2020) | RapidAP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8300" cy="2859985"/>
                      </a:xfrm>
                      <a:prstGeom prst="rect">
                        <a:avLst/>
                      </a:prstGeom>
                      <a:noFill/>
                      <a:ln>
                        <a:noFill/>
                      </a:ln>
                    </pic:spPr>
                  </pic:pic>
                </a:graphicData>
              </a:graphic>
            </wp:inline>
          </w:drawing>
        </w:r>
      </w:moveTo>
    </w:p>
    <w:p w14:paraId="3D502052" w14:textId="4E79205A" w:rsidR="00BF360B" w:rsidRDefault="00BF360B" w:rsidP="00AE3644">
      <w:pPr>
        <w:pStyle w:val="Chuthich"/>
      </w:pPr>
      <w:bookmarkStart w:id="670" w:name="_Toc47384869"/>
      <w:moveTo w:id="671" w:author="LeNga" w:date="2020-07-28T16:09:00Z">
        <w:r>
          <w:t xml:space="preserve">Hình </w:t>
        </w:r>
        <w:r>
          <w:fldChar w:fldCharType="begin"/>
        </w:r>
        <w:r>
          <w:instrText xml:space="preserve"> SEQ Hình \* ARABIC </w:instrText>
        </w:r>
        <w:r>
          <w:fldChar w:fldCharType="separate"/>
        </w:r>
      </w:moveTo>
      <w:r w:rsidR="004E2D81">
        <w:rPr>
          <w:noProof/>
        </w:rPr>
        <w:t>1</w:t>
      </w:r>
      <w:moveTo w:id="672" w:author="LeNga" w:date="2020-07-28T16:09:00Z">
        <w:r>
          <w:rPr>
            <w:noProof/>
          </w:rPr>
          <w:fldChar w:fldCharType="end"/>
        </w:r>
        <w:r>
          <w:t>. Nhận diện khuôn mặt</w:t>
        </w:r>
      </w:moveTo>
      <w:bookmarkEnd w:id="670"/>
    </w:p>
    <w:p w14:paraId="45F4B94A" w14:textId="77777777" w:rsidR="00BF360B" w:rsidRPr="009F6005" w:rsidRDefault="00BF360B" w:rsidP="00BF360B"/>
    <w:p w14:paraId="58751B02" w14:textId="77777777" w:rsidR="00BF360B" w:rsidRPr="00E04825" w:rsidRDefault="00BF360B" w:rsidP="00BF360B">
      <w:pPr>
        <w:spacing w:before="120" w:after="120" w:line="360" w:lineRule="auto"/>
        <w:ind w:firstLine="720"/>
        <w:jc w:val="both"/>
      </w:pPr>
      <w:moveTo w:id="673" w:author="LeNga" w:date="2020-07-28T16:09:00Z">
        <w:r w:rsidRPr="00E04825">
          <w:t>Một số thuật toán nhận dạng khuôn mặt xác định các đặc điểm khuôn mặt bằng cách trích xuất các ranh giới, hoặc đặc điểm, từ một hình ảnh khuôn mặt của đối tượng. Từ đó các thuật toán sẽ trích xuất được các thông tin, và những tính năng này sau đó được sử dụng để tìm kiếm các hình ảnh khác với các tính năng phù hợp. Trong trường hợp sử dụng để nhận diện, cần phải lưu lại thông tin khuôn mặt để ghi nhớ trước. Các thuật toán sẽ đơn giản hóa một tập các hình ảnh khuôn mặt và sau đó nén dữ liệu khuôn mặt, chỉ lưu dữ liệu hình ảnh nào là hữu ích cho việc nhận dạng khuôn mặt. Khi đó, muốn nhận diện sẽ so sánh hình ảnh mẫu với các dữ liệu khuôn mặt đã lưu.</w:t>
        </w:r>
      </w:moveTo>
    </w:p>
    <w:p w14:paraId="1F99EE60" w14:textId="77777777" w:rsidR="00BF360B" w:rsidRPr="00E04825" w:rsidRDefault="00BF360B" w:rsidP="00BF360B">
      <w:pPr>
        <w:spacing w:before="120" w:after="120" w:line="360" w:lineRule="auto"/>
        <w:ind w:firstLine="720"/>
        <w:jc w:val="both"/>
      </w:pPr>
      <w:moveTo w:id="674" w:author="LeNga" w:date="2020-07-28T16:09:00Z">
        <w:r w:rsidRPr="00E04825">
          <w:t>Các thuật toán nhận dạng có thể được chia thành hai hướng chính, là hình học, đó là nhìn vào tính năng phân biệt, hoặc trắc quang (đo sáng), là sử dụng phương pháp thống kê để ‘chưng cất’ một hình ảnh thành những giá trị và so sánh các giá trị với các mẫu để loại bỏ chênh lệch.</w:t>
        </w:r>
      </w:moveTo>
    </w:p>
    <w:p w14:paraId="27CF83ED" w14:textId="6F5A99C3" w:rsidR="00BF360B" w:rsidRPr="00BF360B" w:rsidRDefault="00BF360B">
      <w:pPr>
        <w:spacing w:before="120" w:after="120" w:line="360" w:lineRule="auto"/>
        <w:ind w:firstLine="720"/>
        <w:jc w:val="both"/>
        <w:rPr>
          <w:ins w:id="675" w:author="LeNga" w:date="2020-07-28T16:09:00Z"/>
          <w:rPrChange w:id="676" w:author="LeNga" w:date="2020-07-28T16:10:00Z">
            <w:rPr>
              <w:ins w:id="677" w:author="LeNga" w:date="2020-07-28T16:09:00Z"/>
              <w:color w:val="000000"/>
              <w:sz w:val="26"/>
              <w:szCs w:val="26"/>
              <w:lang w:val="en-US"/>
            </w:rPr>
          </w:rPrChange>
        </w:rPr>
        <w:pPrChange w:id="678" w:author="Nguyen Van Chau" w:date="2020-07-29T15:21:00Z">
          <w:pPr>
            <w:pStyle w:val="u2"/>
          </w:pPr>
        </w:pPrChange>
      </w:pPr>
      <w:moveTo w:id="679" w:author="LeNga" w:date="2020-07-28T16:09:00Z">
        <w:r w:rsidRPr="00DB05C9">
          <w:t xml:space="preserve">Tuy nhiên, các trường hợp nhận diện thường không phải lúc nào cũng được đo đạc trong môi trường ổn định, có thể bị ảnh hưởng ngay chỉ bởi sự thiếu </w:t>
        </w:r>
        <w:r w:rsidRPr="00DB05C9">
          <w:lastRenderedPageBreak/>
          <w:t>sáng, hay góc nghiêng của khuôn mặt, do đó ảnh hưởng đáng kể đến độ chính xác của kết quả.</w:t>
        </w:r>
      </w:moveTo>
      <w:moveToRangeEnd w:id="647"/>
    </w:p>
    <w:p w14:paraId="08784773" w14:textId="32FFA39A" w:rsidR="00B86DAB" w:rsidRDefault="00B86DAB" w:rsidP="00B86DAB">
      <w:pPr>
        <w:pStyle w:val="u2"/>
        <w:rPr>
          <w:color w:val="000000"/>
          <w:sz w:val="26"/>
          <w:szCs w:val="26"/>
        </w:rPr>
      </w:pPr>
      <w:del w:id="680" w:author="LeNga" w:date="2020-07-28T16:05:00Z">
        <w:r w:rsidDel="00BF360B">
          <w:rPr>
            <w:color w:val="000000"/>
            <w:sz w:val="26"/>
            <w:szCs w:val="26"/>
          </w:rPr>
          <w:delText>2</w:delText>
        </w:r>
      </w:del>
      <w:bookmarkStart w:id="681" w:name="_Toc47383805"/>
      <w:ins w:id="682" w:author="LeNga" w:date="2020-07-28T16:05:00Z">
        <w:r w:rsidR="00BF360B">
          <w:rPr>
            <w:color w:val="000000"/>
            <w:sz w:val="26"/>
            <w:szCs w:val="26"/>
            <w:lang w:val="en-US"/>
          </w:rPr>
          <w:t>1</w:t>
        </w:r>
      </w:ins>
      <w:r w:rsidRPr="00EA2CF0">
        <w:rPr>
          <w:color w:val="000000"/>
          <w:sz w:val="26"/>
          <w:szCs w:val="26"/>
        </w:rPr>
        <w:t>.</w:t>
      </w:r>
      <w:del w:id="683" w:author="LeNga" w:date="2020-07-28T16:10:00Z">
        <w:r w:rsidRPr="00EA2CF0" w:rsidDel="00BF360B">
          <w:rPr>
            <w:color w:val="000000"/>
            <w:sz w:val="26"/>
            <w:szCs w:val="26"/>
          </w:rPr>
          <w:delText xml:space="preserve">1 </w:delText>
        </w:r>
      </w:del>
      <w:ins w:id="684" w:author="LeNga" w:date="2020-07-28T16:10:00Z">
        <w:r w:rsidR="00BF360B">
          <w:rPr>
            <w:color w:val="000000"/>
            <w:sz w:val="26"/>
            <w:szCs w:val="26"/>
            <w:lang w:val="en-US"/>
          </w:rPr>
          <w:t>2</w:t>
        </w:r>
      </w:ins>
      <w:ins w:id="685" w:author="Nguyen Van Chau" w:date="2020-07-29T15:27:00Z">
        <w:r w:rsidR="0035479C">
          <w:rPr>
            <w:color w:val="000000"/>
            <w:sz w:val="26"/>
            <w:szCs w:val="26"/>
            <w:lang w:val="en-US"/>
          </w:rPr>
          <w:t>.</w:t>
        </w:r>
      </w:ins>
      <w:ins w:id="686" w:author="LeNga" w:date="2020-07-28T16:10:00Z">
        <w:del w:id="687" w:author="Nguyen Van Chau" w:date="2020-07-29T15:27:00Z">
          <w:r w:rsidR="00BF360B" w:rsidRPr="00EA2CF0" w:rsidDel="0035479C">
            <w:rPr>
              <w:color w:val="000000"/>
              <w:sz w:val="26"/>
              <w:szCs w:val="26"/>
            </w:rPr>
            <w:delText xml:space="preserve"> </w:delText>
          </w:r>
        </w:del>
      </w:ins>
      <w:r>
        <w:rPr>
          <w:color w:val="000000"/>
          <w:sz w:val="26"/>
          <w:szCs w:val="26"/>
          <w:lang w:val="en-US"/>
        </w:rPr>
        <w:t xml:space="preserve">Các phương pháp </w:t>
      </w:r>
      <w:ins w:id="688" w:author="LeNga" w:date="2020-07-28T16:08:00Z">
        <w:r w:rsidR="00BF360B">
          <w:rPr>
            <w:color w:val="000000"/>
            <w:sz w:val="26"/>
            <w:szCs w:val="26"/>
            <w:lang w:val="en-US"/>
          </w:rPr>
          <w:t>nhận diện</w:t>
        </w:r>
      </w:ins>
      <w:bookmarkEnd w:id="681"/>
      <w:del w:id="689" w:author="LeNga" w:date="2020-07-28T16:05:00Z">
        <w:r w:rsidDel="00BF360B">
          <w:rPr>
            <w:color w:val="000000"/>
            <w:sz w:val="26"/>
            <w:szCs w:val="26"/>
            <w:lang w:val="en-US"/>
          </w:rPr>
          <w:delText>nghiên cứu</w:delText>
        </w:r>
        <w:r w:rsidRPr="00EA2CF0" w:rsidDel="00BF360B">
          <w:rPr>
            <w:color w:val="000000"/>
            <w:sz w:val="26"/>
            <w:szCs w:val="26"/>
          </w:rPr>
          <w:delText>:</w:delText>
        </w:r>
      </w:del>
    </w:p>
    <w:p w14:paraId="0959ADBE" w14:textId="77777777" w:rsidR="001E6D48" w:rsidRDefault="00B86DAB" w:rsidP="00186E7B">
      <w:pPr>
        <w:spacing w:before="120" w:after="120" w:line="360" w:lineRule="auto"/>
        <w:jc w:val="both"/>
      </w:pPr>
      <w:r>
        <w:tab/>
        <w:t>Hiện nay có hai phương pháp nhận diện khuôn mặt được sử dụng rộng rãi nhất là:</w:t>
      </w:r>
    </w:p>
    <w:p w14:paraId="506B16E2" w14:textId="095DA8E4" w:rsidR="00B86DAB" w:rsidRPr="00A73002" w:rsidRDefault="00B86DAB" w:rsidP="00A73002">
      <w:pPr>
        <w:pStyle w:val="oancuaDanhsach"/>
        <w:numPr>
          <w:ilvl w:val="0"/>
          <w:numId w:val="40"/>
        </w:numPr>
        <w:spacing w:before="120" w:after="120" w:line="360" w:lineRule="auto"/>
        <w:jc w:val="both"/>
        <w:rPr>
          <w:rFonts w:ascii="Times New Roman" w:hAnsi="Times New Roman"/>
          <w:sz w:val="26"/>
          <w:szCs w:val="26"/>
        </w:rPr>
      </w:pPr>
      <w:r w:rsidRPr="00A73002">
        <w:rPr>
          <w:rFonts w:ascii="Times New Roman" w:hAnsi="Times New Roman"/>
          <w:sz w:val="26"/>
          <w:szCs w:val="26"/>
        </w:rPr>
        <w:t>Nhận dạng dựa trên các đặc trưng của các phần tử trên khuôn mặt (Feature based face recognition).</w:t>
      </w:r>
    </w:p>
    <w:p w14:paraId="073B5503" w14:textId="06F41761" w:rsidR="008C1BC5" w:rsidRPr="00A73002" w:rsidRDefault="00B86DAB" w:rsidP="00A73002">
      <w:pPr>
        <w:pStyle w:val="oancuaDanhsach"/>
        <w:numPr>
          <w:ilvl w:val="0"/>
          <w:numId w:val="40"/>
        </w:numPr>
        <w:spacing w:before="120" w:after="120" w:line="360" w:lineRule="auto"/>
        <w:jc w:val="both"/>
        <w:rPr>
          <w:rFonts w:ascii="Times New Roman" w:hAnsi="Times New Roman"/>
          <w:sz w:val="26"/>
          <w:szCs w:val="26"/>
        </w:rPr>
      </w:pPr>
      <w:r w:rsidRPr="00A73002">
        <w:rPr>
          <w:rFonts w:ascii="Times New Roman" w:hAnsi="Times New Roman"/>
          <w:sz w:val="26"/>
          <w:szCs w:val="26"/>
        </w:rPr>
        <w:t>Nhận dạng dựa trên xét tổng thể khuôn mặt (Appea</w:t>
      </w:r>
      <w:r w:rsidR="001E6D48" w:rsidRPr="00A73002">
        <w:rPr>
          <w:rFonts w:ascii="Times New Roman" w:hAnsi="Times New Roman"/>
          <w:sz w:val="26"/>
          <w:szCs w:val="26"/>
        </w:rPr>
        <w:t>rance based face recognition</w:t>
      </w:r>
      <w:r w:rsidRPr="00A73002">
        <w:rPr>
          <w:rFonts w:ascii="Times New Roman" w:hAnsi="Times New Roman"/>
          <w:sz w:val="26"/>
          <w:szCs w:val="26"/>
        </w:rPr>
        <w:t>)</w:t>
      </w:r>
      <w:r w:rsidR="001E6D48" w:rsidRPr="00A73002">
        <w:rPr>
          <w:rFonts w:ascii="Times New Roman" w:hAnsi="Times New Roman"/>
          <w:sz w:val="26"/>
          <w:szCs w:val="26"/>
        </w:rPr>
        <w:t>.</w:t>
      </w:r>
    </w:p>
    <w:p w14:paraId="0A390625" w14:textId="77777777" w:rsidR="001E6D48" w:rsidRDefault="001E6D48" w:rsidP="00186E7B">
      <w:pPr>
        <w:spacing w:before="120" w:after="120" w:line="360" w:lineRule="auto"/>
        <w:jc w:val="both"/>
      </w:pPr>
      <w:r>
        <w:tab/>
        <w:t>Ngoài ra còn có một số phương pháp về loại nhận dạng sử dụng mô hình về khuôn mặt:</w:t>
      </w:r>
    </w:p>
    <w:p w14:paraId="48AD79CE" w14:textId="5C797190" w:rsidR="001E6D48" w:rsidRPr="00A73002" w:rsidRDefault="001E6D48" w:rsidP="00A73002">
      <w:pPr>
        <w:pStyle w:val="oancuaDanhsach"/>
        <w:numPr>
          <w:ilvl w:val="0"/>
          <w:numId w:val="41"/>
        </w:numPr>
        <w:spacing w:before="120" w:after="120" w:line="360" w:lineRule="auto"/>
        <w:jc w:val="both"/>
        <w:rPr>
          <w:rFonts w:ascii="Times New Roman" w:hAnsi="Times New Roman"/>
          <w:sz w:val="26"/>
          <w:szCs w:val="26"/>
        </w:rPr>
      </w:pPr>
      <w:r w:rsidRPr="00A73002">
        <w:rPr>
          <w:rFonts w:ascii="Times New Roman" w:hAnsi="Times New Roman"/>
          <w:sz w:val="26"/>
          <w:szCs w:val="26"/>
        </w:rPr>
        <w:t>Nhận dạng 2D: Elastics Bunch Graph, Active Appearance Model.</w:t>
      </w:r>
    </w:p>
    <w:p w14:paraId="4226AECD" w14:textId="7CD255D8" w:rsidR="001E6D48" w:rsidRPr="00A73002" w:rsidRDefault="001E6D48" w:rsidP="00A73002">
      <w:pPr>
        <w:pStyle w:val="oancuaDanhsach"/>
        <w:numPr>
          <w:ilvl w:val="0"/>
          <w:numId w:val="41"/>
        </w:numPr>
        <w:spacing w:before="120" w:after="120" w:line="360" w:lineRule="auto"/>
        <w:jc w:val="both"/>
        <w:rPr>
          <w:rFonts w:ascii="Times New Roman" w:hAnsi="Times New Roman"/>
          <w:sz w:val="26"/>
          <w:szCs w:val="26"/>
        </w:rPr>
      </w:pPr>
      <w:r w:rsidRPr="00A73002">
        <w:rPr>
          <w:rFonts w:ascii="Times New Roman" w:hAnsi="Times New Roman"/>
          <w:sz w:val="26"/>
          <w:szCs w:val="26"/>
        </w:rPr>
        <w:t>Nhận dạng 3D: 3D Morphable Model.</w:t>
      </w:r>
    </w:p>
    <w:p w14:paraId="610CB594" w14:textId="55BBDEC0" w:rsidR="001E6D48" w:rsidRPr="00D73359" w:rsidRDefault="001E6D48" w:rsidP="00D73359">
      <w:pPr>
        <w:pStyle w:val="u2"/>
        <w:rPr>
          <w:color w:val="000000"/>
          <w:sz w:val="26"/>
          <w:szCs w:val="26"/>
        </w:rPr>
      </w:pPr>
      <w:del w:id="690" w:author="LeNga" w:date="2020-07-28T16:05:00Z">
        <w:r w:rsidDel="00BF360B">
          <w:rPr>
            <w:color w:val="000000"/>
            <w:sz w:val="26"/>
            <w:szCs w:val="26"/>
          </w:rPr>
          <w:delText>2</w:delText>
        </w:r>
      </w:del>
      <w:bookmarkStart w:id="691" w:name="_Toc47383806"/>
      <w:ins w:id="692" w:author="LeNga" w:date="2020-07-28T16:05:00Z">
        <w:r w:rsidR="00BF360B">
          <w:rPr>
            <w:color w:val="000000"/>
            <w:sz w:val="26"/>
            <w:szCs w:val="26"/>
            <w:lang w:val="en-US"/>
          </w:rPr>
          <w:t>1</w:t>
        </w:r>
      </w:ins>
      <w:r>
        <w:rPr>
          <w:color w:val="000000"/>
          <w:sz w:val="26"/>
          <w:szCs w:val="26"/>
        </w:rPr>
        <w:t>.</w:t>
      </w:r>
      <w:del w:id="693" w:author="LeNga" w:date="2020-07-28T16:10:00Z">
        <w:r w:rsidDel="00BF360B">
          <w:rPr>
            <w:color w:val="000000"/>
            <w:sz w:val="26"/>
            <w:szCs w:val="26"/>
          </w:rPr>
          <w:delText>2</w:delText>
        </w:r>
        <w:r w:rsidRPr="00EA2CF0" w:rsidDel="00BF360B">
          <w:rPr>
            <w:color w:val="000000"/>
            <w:sz w:val="26"/>
            <w:szCs w:val="26"/>
          </w:rPr>
          <w:delText xml:space="preserve"> </w:delText>
        </w:r>
      </w:del>
      <w:ins w:id="694" w:author="LeNga" w:date="2020-07-28T16:10:00Z">
        <w:r w:rsidR="00BF360B">
          <w:rPr>
            <w:color w:val="000000"/>
            <w:sz w:val="26"/>
            <w:szCs w:val="26"/>
            <w:lang w:val="en-US"/>
          </w:rPr>
          <w:t>3</w:t>
        </w:r>
      </w:ins>
      <w:ins w:id="695" w:author="Nguyen Van Chau" w:date="2020-07-29T15:27:00Z">
        <w:r w:rsidR="0035479C">
          <w:rPr>
            <w:color w:val="000000"/>
            <w:sz w:val="26"/>
            <w:szCs w:val="26"/>
            <w:lang w:val="en-US"/>
          </w:rPr>
          <w:t>.</w:t>
        </w:r>
      </w:ins>
      <w:ins w:id="696" w:author="LeNga" w:date="2020-07-28T16:10:00Z">
        <w:del w:id="697" w:author="Nguyen Van Chau" w:date="2020-07-29T15:27:00Z">
          <w:r w:rsidR="00BF360B" w:rsidRPr="00EA2CF0" w:rsidDel="0035479C">
            <w:rPr>
              <w:color w:val="000000"/>
              <w:sz w:val="26"/>
              <w:szCs w:val="26"/>
            </w:rPr>
            <w:delText xml:space="preserve"> </w:delText>
          </w:r>
        </w:del>
      </w:ins>
      <w:r>
        <w:rPr>
          <w:color w:val="000000"/>
          <w:sz w:val="26"/>
          <w:szCs w:val="26"/>
          <w:lang w:val="en-US"/>
        </w:rPr>
        <w:t>Ưu điểm, nhược điểm của các phương pháp</w:t>
      </w:r>
      <w:bookmarkEnd w:id="691"/>
      <w:del w:id="698" w:author="LeNga" w:date="2020-07-28T16:05:00Z">
        <w:r w:rsidRPr="00EA2CF0" w:rsidDel="00BF360B">
          <w:rPr>
            <w:color w:val="000000"/>
            <w:sz w:val="26"/>
            <w:szCs w:val="26"/>
          </w:rPr>
          <w:delText>:</w:delText>
        </w:r>
      </w:del>
    </w:p>
    <w:p w14:paraId="4BAD7B05" w14:textId="78E722CA" w:rsidR="00D73359" w:rsidRPr="007D693D" w:rsidRDefault="007D693D">
      <w:pPr>
        <w:spacing w:before="120" w:after="120" w:line="360" w:lineRule="auto"/>
        <w:jc w:val="both"/>
        <w:rPr>
          <w:b/>
          <w:rPrChange w:id="699" w:author="Nguyen Van Chau" w:date="2020-07-29T15:25:00Z">
            <w:rPr/>
          </w:rPrChange>
        </w:rPr>
        <w:pPrChange w:id="700" w:author="Nguyen Van Chau" w:date="2020-07-29T15:25:00Z">
          <w:pPr>
            <w:numPr>
              <w:numId w:val="1"/>
            </w:numPr>
            <w:spacing w:before="120" w:after="120" w:line="360" w:lineRule="auto"/>
            <w:ind w:left="720" w:hanging="360"/>
            <w:jc w:val="both"/>
          </w:pPr>
        </w:pPrChange>
      </w:pPr>
      <w:ins w:id="701" w:author="Nguyen Van Chau" w:date="2020-07-29T15:24:00Z">
        <w:r w:rsidRPr="007D693D">
          <w:rPr>
            <w:b/>
            <w:rPrChange w:id="702" w:author="Nguyen Van Chau" w:date="2020-07-29T15:25:00Z">
              <w:rPr/>
            </w:rPrChange>
          </w:rPr>
          <w:t>1.3.1.</w:t>
        </w:r>
      </w:ins>
      <w:del w:id="703" w:author="Nguyen Van Chau" w:date="2020-07-29T15:24:00Z">
        <w:r w:rsidR="001E6D48" w:rsidRPr="007D693D" w:rsidDel="007D693D">
          <w:rPr>
            <w:b/>
            <w:rPrChange w:id="704" w:author="Nguyen Van Chau" w:date="2020-07-29T15:25:00Z">
              <w:rPr/>
            </w:rPrChange>
          </w:rPr>
          <w:delText>N</w:delText>
        </w:r>
      </w:del>
      <w:ins w:id="705" w:author="Nguyen Van Chau" w:date="2020-07-29T15:24:00Z">
        <w:r w:rsidRPr="007D693D">
          <w:rPr>
            <w:b/>
            <w:rPrChange w:id="706" w:author="Nguyen Van Chau" w:date="2020-07-29T15:25:00Z">
              <w:rPr/>
            </w:rPrChange>
          </w:rPr>
          <w:t>N</w:t>
        </w:r>
      </w:ins>
      <w:r w:rsidR="001E6D48" w:rsidRPr="007D693D">
        <w:rPr>
          <w:b/>
          <w:rPrChange w:id="707" w:author="Nguyen Van Chau" w:date="2020-07-29T15:25:00Z">
            <w:rPr/>
          </w:rPrChange>
        </w:rPr>
        <w:t>hận dạng dựa trên các đặc trưng của các phần tử trên khuôn mặt</w:t>
      </w:r>
      <w:del w:id="708" w:author="Nguyen Van Chau" w:date="2020-07-29T15:25:00Z">
        <w:r w:rsidR="001E6D48" w:rsidRPr="007D693D" w:rsidDel="007D693D">
          <w:rPr>
            <w:b/>
            <w:rPrChange w:id="709" w:author="Nguyen Van Chau" w:date="2020-07-29T15:25:00Z">
              <w:rPr/>
            </w:rPrChange>
          </w:rPr>
          <w:delText>:</w:delText>
        </w:r>
      </w:del>
    </w:p>
    <w:p w14:paraId="3949B5C3" w14:textId="6241CA49" w:rsidR="00D73359" w:rsidRDefault="00D73359" w:rsidP="007A3B60">
      <w:pPr>
        <w:spacing w:before="120" w:after="120" w:line="360" w:lineRule="auto"/>
        <w:jc w:val="both"/>
      </w:pPr>
      <w:r>
        <w:tab/>
        <w:t>Đây là phương pháp nhận dạng khuôn mặt dựa trên viện xác định các đặc trưng hình học của các chi tiết trên một khuôn mặt (vị trí, diện tích, hình dạng của mắt, mũi, miệng,</w:t>
      </w:r>
      <w:r w:rsidR="007A3B60">
        <w:t xml:space="preserve"> </w:t>
      </w:r>
      <w:r>
        <w:t>...) và mối quan hệ giữa chúng (khoảng cách của hai mắt, khoảng cách của hai lông mày,</w:t>
      </w:r>
      <w:r w:rsidR="007A3B60">
        <w:t xml:space="preserve"> </w:t>
      </w:r>
      <w:r>
        <w:t>...).</w:t>
      </w:r>
    </w:p>
    <w:p w14:paraId="5BCED075" w14:textId="68941737" w:rsidR="00D73359" w:rsidRDefault="00D73359" w:rsidP="007A3B60">
      <w:pPr>
        <w:spacing w:before="120" w:after="120" w:line="360" w:lineRule="auto"/>
        <w:jc w:val="both"/>
      </w:pPr>
      <w:r>
        <w:tab/>
        <w:t>Ưu điểm của phương pháp này là nó gần với cách mà con người sử dụng để nhận biết kh</w:t>
      </w:r>
      <w:r w:rsidR="00FC2AB1">
        <w:t>uôn mặt. Hơn nữa với việc xác đ</w:t>
      </w:r>
      <w:r>
        <w:t>ịnh đặc tính cà mối quan hệ, phương pháp này có thể cho kết quả tốt trong các trường hợp ảnh có nhiều nhiễu như bị nghiêng, bị xoay hoặc ánh sáng thay đổi.</w:t>
      </w:r>
    </w:p>
    <w:p w14:paraId="281FF172" w14:textId="77777777" w:rsidR="002D513D" w:rsidRDefault="002D513D" w:rsidP="007A3B60">
      <w:pPr>
        <w:spacing w:before="120" w:after="120" w:line="360" w:lineRule="auto"/>
        <w:jc w:val="both"/>
      </w:pPr>
    </w:p>
    <w:p w14:paraId="492FD548" w14:textId="5DE04EB9" w:rsidR="00D73359" w:rsidRDefault="00D73359" w:rsidP="007A3B60">
      <w:pPr>
        <w:spacing w:before="120" w:after="120" w:line="360" w:lineRule="auto"/>
        <w:jc w:val="both"/>
      </w:pPr>
      <w:r>
        <w:lastRenderedPageBreak/>
        <w:tab/>
        <w:t>Nhược điểm của phương pháp này là cài đặt thuật toán phức tạp do việc xác định mối quan hệ giữa các đặc tính sẽ khó phân biệt. Mặt khác, với các ảnh kích thước bé thì các đặc tính sẽ khó phân biệt.</w:t>
      </w:r>
    </w:p>
    <w:p w14:paraId="246357FC" w14:textId="21F38ED9" w:rsidR="00397244" w:rsidRPr="007D693D" w:rsidRDefault="007D693D">
      <w:pPr>
        <w:spacing w:before="120" w:after="120" w:line="360" w:lineRule="auto"/>
        <w:rPr>
          <w:b/>
          <w:rPrChange w:id="710" w:author="Nguyen Van Chau" w:date="2020-07-29T15:25:00Z">
            <w:rPr/>
          </w:rPrChange>
        </w:rPr>
        <w:pPrChange w:id="711" w:author="Nguyen Van Chau" w:date="2020-07-29T15:25:00Z">
          <w:pPr>
            <w:numPr>
              <w:numId w:val="1"/>
            </w:numPr>
            <w:spacing w:before="120" w:after="120" w:line="360" w:lineRule="auto"/>
            <w:ind w:left="720" w:hanging="360"/>
          </w:pPr>
        </w:pPrChange>
      </w:pPr>
      <w:ins w:id="712" w:author="Nguyen Van Chau" w:date="2020-07-29T15:25:00Z">
        <w:r w:rsidRPr="007D693D">
          <w:rPr>
            <w:b/>
            <w:rPrChange w:id="713" w:author="Nguyen Van Chau" w:date="2020-07-29T15:25:00Z">
              <w:rPr/>
            </w:rPrChange>
          </w:rPr>
          <w:t>1.3.2.</w:t>
        </w:r>
      </w:ins>
      <w:r w:rsidR="00067263">
        <w:rPr>
          <w:b/>
        </w:rPr>
        <w:t xml:space="preserve"> </w:t>
      </w:r>
      <w:r w:rsidR="00397244" w:rsidRPr="007D693D">
        <w:rPr>
          <w:b/>
          <w:rPrChange w:id="714" w:author="Nguyen Van Chau" w:date="2020-07-29T15:25:00Z">
            <w:rPr/>
          </w:rPrChange>
        </w:rPr>
        <w:t>Nhận dạng dựa trên xét tổng thể khuôn mặt</w:t>
      </w:r>
      <w:del w:id="715" w:author="Nguyen Van Chau" w:date="2020-07-29T15:25:00Z">
        <w:r w:rsidR="00397244" w:rsidRPr="007D693D" w:rsidDel="007D693D">
          <w:rPr>
            <w:b/>
            <w:rPrChange w:id="716" w:author="Nguyen Van Chau" w:date="2020-07-29T15:25:00Z">
              <w:rPr/>
            </w:rPrChange>
          </w:rPr>
          <w:delText>:</w:delText>
        </w:r>
      </w:del>
    </w:p>
    <w:p w14:paraId="51E48130" w14:textId="07C05A13" w:rsidR="00E836C1" w:rsidRDefault="00397244" w:rsidP="007A3B60">
      <w:pPr>
        <w:spacing w:before="120" w:after="120" w:line="360" w:lineRule="auto"/>
        <w:jc w:val="both"/>
      </w:pPr>
      <w:r>
        <w:tab/>
        <w:t>Đây là phương pháp xem mỗi ảnh có kích thước RxC là một vector trong không gian RxC chiều. Ta sẽ xây dựng một không gian mới có chiều nhỏ hơn sao chi khi biểu diễ trong không gian có các đặc điểm chính của một khuôn mặt không bị mất đi. Trong không gian đó, các ảnh cùng một người sẽ được tập trung lại một nhóm gần nhau và cách xa các nhóm khác</w:t>
      </w:r>
      <w:r w:rsidR="00E836C1">
        <w:t xml:space="preserve">. </w:t>
      </w:r>
    </w:p>
    <w:p w14:paraId="2B3FEB1A" w14:textId="794C3023" w:rsidR="00E836C1" w:rsidRDefault="00E836C1" w:rsidP="007A3B60">
      <w:pPr>
        <w:spacing w:before="120" w:after="120" w:line="360" w:lineRule="auto"/>
        <w:jc w:val="both"/>
      </w:pPr>
      <w:r>
        <w:tab/>
        <w:t xml:space="preserve">Ưu điểm của phương pháp </w:t>
      </w:r>
      <w:r w:rsidR="00B2749D">
        <w:t>này là</w:t>
      </w:r>
      <w:r>
        <w:t xml:space="preserve"> tìm được các đặc tính tiêu biểu của đối tượng cần nhận dạng mà không cần phải xác định các thành phần và mối quan hệ giữa các thành phần đó. Phương pháp sử dụng thuật toán có thể thực hiện tốt với các ảnh có độ phân giải cao, thu gọn ảnh thành một ảnh có kích thước nhỏ hơn. Có thể kết hợp </w:t>
      </w:r>
      <w:r w:rsidR="003E1E44">
        <w:t>các phương pháp khác như mạng Nơ-ro</w:t>
      </w:r>
      <w:r>
        <w:t>n, Support Vector Machine.</w:t>
      </w:r>
    </w:p>
    <w:p w14:paraId="4E2B1418" w14:textId="77777777" w:rsidR="00E836C1" w:rsidRDefault="00E836C1" w:rsidP="007A3B60">
      <w:pPr>
        <w:spacing w:before="120" w:after="120" w:line="360" w:lineRule="auto"/>
        <w:jc w:val="both"/>
        <w:rPr>
          <w:ins w:id="717" w:author="LeNga" w:date="2020-07-28T16:04:00Z"/>
        </w:rPr>
      </w:pPr>
      <w:r>
        <w:tab/>
        <w:t>Nhược điểm của phương pháp này phân loại theo chiều phân bố lớn nhất của vector. Tuy nhiên, chiều phân bố lớn nhất không phải lúc nào cũng mang lại hiệu qua tốt nhất cho bài toán nhận dạng và đặc biệt là ph</w:t>
      </w:r>
      <w:r w:rsidR="008232DE">
        <w:t>ương pháp này rất nhạy với nhiễu.</w:t>
      </w:r>
    </w:p>
    <w:p w14:paraId="6F4784BA" w14:textId="6A9EB97E" w:rsidR="00BF360B" w:rsidRPr="0082515E" w:rsidRDefault="00BF360B">
      <w:pPr>
        <w:pStyle w:val="u2"/>
        <w:rPr>
          <w:ins w:id="718" w:author="LeNga" w:date="2020-07-28T16:08:00Z"/>
        </w:rPr>
        <w:pPrChange w:id="719" w:author="Nguyen Van Chau" w:date="2020-07-29T15:23:00Z">
          <w:pPr>
            <w:spacing w:before="120" w:after="120" w:line="360" w:lineRule="auto"/>
            <w:jc w:val="both"/>
          </w:pPr>
        </w:pPrChange>
      </w:pPr>
      <w:bookmarkStart w:id="720" w:name="_Toc47383807"/>
      <w:ins w:id="721" w:author="LeNga" w:date="2020-07-28T16:08:00Z">
        <w:r w:rsidRPr="0012229A">
          <w:rPr>
            <w:sz w:val="26"/>
            <w:szCs w:val="26"/>
            <w:rPrChange w:id="722" w:author="Nguyen Van Chau" w:date="2020-07-29T15:23:00Z">
              <w:rPr>
                <w:b/>
                <w:bCs/>
                <w:color w:val="000000"/>
              </w:rPr>
            </w:rPrChange>
          </w:rPr>
          <w:t>1.4.Hướng tiếp cần của đề tài</w:t>
        </w:r>
        <w:bookmarkEnd w:id="720"/>
      </w:ins>
    </w:p>
    <w:p w14:paraId="4A0ACF6D" w14:textId="192DADEE" w:rsidR="00BF360B" w:rsidDel="00BF360B" w:rsidRDefault="00BF360B" w:rsidP="00BF360B">
      <w:pPr>
        <w:rPr>
          <w:del w:id="723" w:author="LeNga" w:date="2020-07-28T16:09:00Z"/>
          <w:color w:val="000000"/>
        </w:rPr>
      </w:pPr>
      <w:moveToRangeStart w:id="724" w:author="LeNga" w:date="2020-07-28T16:07:00Z" w:name="move46844846"/>
      <w:moveTo w:id="725" w:author="LeNga" w:date="2020-07-28T16:07:00Z">
        <w:del w:id="726" w:author="LeNga" w:date="2020-07-28T16:09:00Z">
          <w:r w:rsidDel="00BF360B">
            <w:rPr>
              <w:color w:val="000000"/>
            </w:rPr>
            <w:delText>Kết luận</w:delText>
          </w:r>
          <w:r w:rsidRPr="00EA2CF0" w:rsidDel="00BF360B">
            <w:rPr>
              <w:color w:val="000000"/>
            </w:rPr>
            <w:delText>:</w:delText>
          </w:r>
        </w:del>
      </w:moveTo>
    </w:p>
    <w:p w14:paraId="1BC470D3" w14:textId="25D82E12" w:rsidR="00BF360B" w:rsidRDefault="00BF360B" w:rsidP="00BF360B">
      <w:pPr>
        <w:spacing w:before="120" w:after="120" w:line="360" w:lineRule="auto"/>
        <w:jc w:val="both"/>
        <w:rPr>
          <w:ins w:id="727" w:author="LeNga" w:date="2020-07-28T16:14:00Z"/>
        </w:rPr>
      </w:pPr>
      <w:moveTo w:id="728" w:author="LeNga" w:date="2020-07-28T16:07:00Z">
        <w:r>
          <w:tab/>
          <w:t xml:space="preserve">Vì kết quả </w:t>
        </w:r>
      </w:moveTo>
      <w:r w:rsidR="00A11421">
        <w:t xml:space="preserve">tìm hiểu </w:t>
      </w:r>
      <w:moveTo w:id="729" w:author="LeNga" w:date="2020-07-28T16:07:00Z">
        <w:r>
          <w:t xml:space="preserve">cuối cùng là ứng dụng với yêu cầu về độ chính xác cao, khả năng thích ứng linh hoạt, hoạt động ổn định trong môi trường thực tế và hoạt động với các </w:t>
        </w:r>
      </w:moveTo>
      <w:r w:rsidR="00A11421">
        <w:t>ảnh chụp từ camera</w:t>
      </w:r>
      <w:moveTo w:id="730" w:author="LeNga" w:date="2020-07-28T16:07:00Z">
        <w:r>
          <w:t xml:space="preserve"> với độ phân giải thấp. Tôi quyết định chọn phương pháp</w:t>
        </w:r>
        <w:r w:rsidRPr="00B2749D">
          <w:t xml:space="preserve"> </w:t>
        </w:r>
        <w:r>
          <w:t>n</w:t>
        </w:r>
        <w:r w:rsidRPr="00B2749D">
          <w:t>hận dạng dự</w:t>
        </w:r>
        <w:r>
          <w:t>ạ trên xét tổng thể khuôn mặt</w:t>
        </w:r>
        <w:r w:rsidRPr="00B2749D">
          <w:t xml:space="preserve"> (</w:t>
        </w:r>
        <w:r>
          <w:t>Appearance based face recognition</w:t>
        </w:r>
        <w:r w:rsidRPr="00B2749D">
          <w:t>).</w:t>
        </w:r>
      </w:moveTo>
    </w:p>
    <w:p w14:paraId="557A46DF" w14:textId="4EFDAD75" w:rsidR="0009016D" w:rsidRDefault="0009016D">
      <w:pPr>
        <w:spacing w:before="120" w:after="120" w:line="360" w:lineRule="auto"/>
        <w:ind w:firstLine="720"/>
        <w:jc w:val="both"/>
        <w:rPr>
          <w:ins w:id="731" w:author="LeNga" w:date="2020-07-28T16:14:00Z"/>
        </w:rPr>
        <w:pPrChange w:id="732" w:author="Nguyen Van Chau" w:date="2020-07-29T15:25:00Z">
          <w:pPr>
            <w:spacing w:before="120" w:after="120" w:line="360" w:lineRule="auto"/>
            <w:jc w:val="both"/>
          </w:pPr>
        </w:pPrChange>
      </w:pPr>
      <w:ins w:id="733" w:author="LeNga" w:date="2020-07-28T16:14:00Z">
        <w:r>
          <w:t>Cụ thể các bước xử lý chính như sau:</w:t>
        </w:r>
      </w:ins>
    </w:p>
    <w:p w14:paraId="001D9ECD" w14:textId="77777777" w:rsidR="0009016D" w:rsidRPr="00A5151B" w:rsidRDefault="0009016D" w:rsidP="0009016D">
      <w:pPr>
        <w:spacing w:before="120" w:after="120" w:line="360" w:lineRule="auto"/>
        <w:jc w:val="both"/>
        <w:rPr>
          <w:ins w:id="734" w:author="LeNga" w:date="2020-07-28T16:14:00Z"/>
          <w:b/>
          <w:rPrChange w:id="735" w:author="Nguyen Van Chau" w:date="2020-07-29T15:25:00Z">
            <w:rPr>
              <w:ins w:id="736" w:author="LeNga" w:date="2020-07-28T16:14:00Z"/>
              <w:b/>
              <w:highlight w:val="yellow"/>
            </w:rPr>
          </w:rPrChange>
        </w:rPr>
      </w:pPr>
      <w:ins w:id="737" w:author="LeNga" w:date="2020-07-28T16:14:00Z">
        <w:r w:rsidRPr="00DB05C9">
          <w:rPr>
            <w:b/>
          </w:rPr>
          <w:lastRenderedPageBreak/>
          <w:t xml:space="preserve">a. </w:t>
        </w:r>
        <w:r w:rsidRPr="00A5151B">
          <w:rPr>
            <w:b/>
            <w:rPrChange w:id="738" w:author="Nguyen Van Chau" w:date="2020-07-29T15:25:00Z">
              <w:rPr>
                <w:b/>
                <w:highlight w:val="yellow"/>
              </w:rPr>
            </w:rPrChange>
          </w:rPr>
          <w:t>Thu thập dữ liệu ban đầu phục vụ cho việc pre-train</w:t>
        </w:r>
        <w:del w:id="739" w:author="Nguyen Van Chau" w:date="2020-07-29T15:26:00Z">
          <w:r w:rsidRPr="00A5151B" w:rsidDel="0035479C">
            <w:rPr>
              <w:b/>
              <w:rPrChange w:id="740" w:author="Nguyen Van Chau" w:date="2020-07-29T15:25:00Z">
                <w:rPr>
                  <w:b/>
                  <w:highlight w:val="yellow"/>
                </w:rPr>
              </w:rPrChange>
            </w:rPr>
            <w:delText>:</w:delText>
          </w:r>
        </w:del>
      </w:ins>
    </w:p>
    <w:p w14:paraId="0B61C584" w14:textId="77777777" w:rsidR="0009016D" w:rsidRPr="00A5151B" w:rsidRDefault="0009016D" w:rsidP="0009016D">
      <w:pPr>
        <w:spacing w:before="120" w:after="120" w:line="360" w:lineRule="auto"/>
        <w:jc w:val="both"/>
        <w:rPr>
          <w:ins w:id="741" w:author="LeNga" w:date="2020-07-28T16:14:00Z"/>
          <w:rPrChange w:id="742" w:author="Nguyen Van Chau" w:date="2020-07-29T15:25:00Z">
            <w:rPr>
              <w:ins w:id="743" w:author="LeNga" w:date="2020-07-28T16:14:00Z"/>
              <w:highlight w:val="yellow"/>
            </w:rPr>
          </w:rPrChange>
        </w:rPr>
      </w:pPr>
      <w:ins w:id="744" w:author="LeNga" w:date="2020-07-28T16:14:00Z">
        <w:r w:rsidRPr="00A5151B">
          <w:rPr>
            <w:b/>
            <w:rPrChange w:id="745" w:author="Nguyen Van Chau" w:date="2020-07-29T15:25:00Z">
              <w:rPr>
                <w:b/>
                <w:highlight w:val="yellow"/>
              </w:rPr>
            </w:rPrChange>
          </w:rPr>
          <w:tab/>
        </w:r>
        <w:r w:rsidRPr="00A5151B">
          <w:rPr>
            <w:rPrChange w:id="746" w:author="Nguyen Van Chau" w:date="2020-07-29T15:25:00Z">
              <w:rPr>
                <w:highlight w:val="yellow"/>
              </w:rPr>
            </w:rPrChange>
          </w:rPr>
          <w:t xml:space="preserve">Một khó khăn lớn được đặt ra đó là bằng cách nào có thể thu thập bộ dữ liệu đủ lớn để phục vụ cho việc điểm danh bằng khuôn mặt. Ngoài ra các ảnh được thu thập cần đảm bảo các yếu tố như điều kiện ánh sáng, các góc độc khác nhau của khuôn mặt, tuổi </w:t>
        </w:r>
        <w:proofErr w:type="gramStart"/>
        <w:r w:rsidRPr="00A5151B">
          <w:rPr>
            <w:rPrChange w:id="747" w:author="Nguyen Van Chau" w:date="2020-07-29T15:25:00Z">
              <w:rPr>
                <w:highlight w:val="yellow"/>
              </w:rPr>
            </w:rPrChange>
          </w:rPr>
          <w:t>tác,…</w:t>
        </w:r>
        <w:proofErr w:type="gramEnd"/>
      </w:ins>
    </w:p>
    <w:p w14:paraId="40E2FE6B" w14:textId="77777777" w:rsidR="0009016D" w:rsidRPr="00A5151B" w:rsidRDefault="0009016D" w:rsidP="0009016D">
      <w:pPr>
        <w:spacing w:before="120" w:after="120" w:line="360" w:lineRule="auto"/>
        <w:jc w:val="both"/>
        <w:rPr>
          <w:ins w:id="748" w:author="LeNga" w:date="2020-07-28T16:14:00Z"/>
          <w:b/>
          <w:rPrChange w:id="749" w:author="Nguyen Van Chau" w:date="2020-07-29T15:25:00Z">
            <w:rPr>
              <w:ins w:id="750" w:author="LeNga" w:date="2020-07-28T16:14:00Z"/>
              <w:b/>
              <w:highlight w:val="yellow"/>
            </w:rPr>
          </w:rPrChange>
        </w:rPr>
      </w:pPr>
      <w:ins w:id="751" w:author="LeNga" w:date="2020-07-28T16:14:00Z">
        <w:r w:rsidRPr="00A5151B">
          <w:rPr>
            <w:b/>
            <w:rPrChange w:id="752" w:author="Nguyen Van Chau" w:date="2020-07-29T15:25:00Z">
              <w:rPr>
                <w:b/>
                <w:highlight w:val="yellow"/>
              </w:rPr>
            </w:rPrChange>
          </w:rPr>
          <w:t>b. Lựa chọn pre-trained model (mô hình được đào tạo trước)</w:t>
        </w:r>
        <w:del w:id="753" w:author="Nguyen Van Chau" w:date="2020-07-29T15:26:00Z">
          <w:r w:rsidRPr="00A5151B" w:rsidDel="0035479C">
            <w:rPr>
              <w:b/>
              <w:rPrChange w:id="754" w:author="Nguyen Van Chau" w:date="2020-07-29T15:25:00Z">
                <w:rPr>
                  <w:b/>
                  <w:highlight w:val="yellow"/>
                </w:rPr>
              </w:rPrChange>
            </w:rPr>
            <w:delText>:</w:delText>
          </w:r>
        </w:del>
      </w:ins>
    </w:p>
    <w:p w14:paraId="5F473031" w14:textId="77777777" w:rsidR="0009016D" w:rsidRPr="00A5151B" w:rsidRDefault="0009016D" w:rsidP="0009016D">
      <w:pPr>
        <w:spacing w:before="120" w:after="120" w:line="360" w:lineRule="auto"/>
        <w:jc w:val="both"/>
        <w:rPr>
          <w:ins w:id="755" w:author="LeNga" w:date="2020-07-28T16:14:00Z"/>
          <w:rPrChange w:id="756" w:author="Nguyen Van Chau" w:date="2020-07-29T15:25:00Z">
            <w:rPr>
              <w:ins w:id="757" w:author="LeNga" w:date="2020-07-28T16:14:00Z"/>
              <w:highlight w:val="yellow"/>
            </w:rPr>
          </w:rPrChange>
        </w:rPr>
      </w:pPr>
      <w:ins w:id="758" w:author="LeNga" w:date="2020-07-28T16:14:00Z">
        <w:r w:rsidRPr="00A5151B">
          <w:rPr>
            <w:rPrChange w:id="759" w:author="Nguyen Van Chau" w:date="2020-07-29T15:25:00Z">
              <w:rPr>
                <w:highlight w:val="yellow"/>
              </w:rPr>
            </w:rPrChange>
          </w:rPr>
          <w:tab/>
          <w:t>Hiện nay có rất nhiều pre-trained model như VGGFace, ArcFace, InceptionNet, ResNet, MobileNet,… Tuy nhiên để tìm được pre-trained model thích hợp còn phụ thuộc vào nhiều yếu tố như phù hợp với bộ dữ liệu, phù hợp với đặc trưng khuôn mặt của người Châu Á, cho hiệu năng thích hợp với phần cứng máy,…</w:t>
        </w:r>
      </w:ins>
    </w:p>
    <w:p w14:paraId="4910B6D8" w14:textId="77777777" w:rsidR="0009016D" w:rsidRPr="00A5151B" w:rsidRDefault="0009016D" w:rsidP="0009016D">
      <w:pPr>
        <w:spacing w:before="120" w:after="120" w:line="360" w:lineRule="auto"/>
        <w:jc w:val="both"/>
        <w:rPr>
          <w:ins w:id="760" w:author="LeNga" w:date="2020-07-28T16:14:00Z"/>
          <w:b/>
          <w:rPrChange w:id="761" w:author="Nguyen Van Chau" w:date="2020-07-29T15:25:00Z">
            <w:rPr>
              <w:ins w:id="762" w:author="LeNga" w:date="2020-07-28T16:14:00Z"/>
              <w:b/>
              <w:highlight w:val="yellow"/>
            </w:rPr>
          </w:rPrChange>
        </w:rPr>
      </w:pPr>
      <w:ins w:id="763" w:author="LeNga" w:date="2020-07-28T16:14:00Z">
        <w:r w:rsidRPr="00A5151B">
          <w:rPr>
            <w:b/>
            <w:rPrChange w:id="764" w:author="Nguyen Van Chau" w:date="2020-07-29T15:25:00Z">
              <w:rPr>
                <w:b/>
                <w:highlight w:val="yellow"/>
              </w:rPr>
            </w:rPrChange>
          </w:rPr>
          <w:t>c. Lựa chọn face detector (máy dò khuôn mặt)</w:t>
        </w:r>
        <w:del w:id="765" w:author="Nguyen Van Chau" w:date="2020-07-29T15:26:00Z">
          <w:r w:rsidRPr="00A5151B" w:rsidDel="0035479C">
            <w:rPr>
              <w:b/>
              <w:rPrChange w:id="766" w:author="Nguyen Van Chau" w:date="2020-07-29T15:25:00Z">
                <w:rPr>
                  <w:b/>
                  <w:highlight w:val="yellow"/>
                </w:rPr>
              </w:rPrChange>
            </w:rPr>
            <w:delText>:</w:delText>
          </w:r>
        </w:del>
      </w:ins>
    </w:p>
    <w:p w14:paraId="21435DA7" w14:textId="77777777" w:rsidR="0009016D" w:rsidRPr="00A5151B" w:rsidRDefault="0009016D" w:rsidP="0009016D">
      <w:pPr>
        <w:spacing w:before="120" w:after="120" w:line="360" w:lineRule="auto"/>
        <w:jc w:val="both"/>
        <w:rPr>
          <w:ins w:id="767" w:author="LeNga" w:date="2020-07-28T16:14:00Z"/>
          <w:rPrChange w:id="768" w:author="Nguyen Van Chau" w:date="2020-07-29T15:25:00Z">
            <w:rPr>
              <w:ins w:id="769" w:author="LeNga" w:date="2020-07-28T16:14:00Z"/>
              <w:highlight w:val="yellow"/>
            </w:rPr>
          </w:rPrChange>
        </w:rPr>
      </w:pPr>
      <w:ins w:id="770" w:author="LeNga" w:date="2020-07-28T16:14:00Z">
        <w:r w:rsidRPr="00A5151B">
          <w:rPr>
            <w:rPrChange w:id="771" w:author="Nguyen Van Chau" w:date="2020-07-29T15:25:00Z">
              <w:rPr>
                <w:highlight w:val="yellow"/>
              </w:rPr>
            </w:rPrChange>
          </w:rPr>
          <w:tab/>
          <w:t xml:space="preserve">Việc lựa chọn face detector cũng rất quan trọng khi nó quyết định đến việc khả năng hệ thống có thể phát hiện được mặt người trong những điều kiện khác nhau như ánh sáng yếu, góc nghiêng, các mốc mặt bị </w:t>
        </w:r>
        <w:proofErr w:type="gramStart"/>
        <w:r w:rsidRPr="00A5151B">
          <w:rPr>
            <w:rPrChange w:id="772" w:author="Nguyen Van Chau" w:date="2020-07-29T15:25:00Z">
              <w:rPr>
                <w:highlight w:val="yellow"/>
              </w:rPr>
            </w:rPrChange>
          </w:rPr>
          <w:t>khuất,…</w:t>
        </w:r>
        <w:proofErr w:type="gramEnd"/>
      </w:ins>
    </w:p>
    <w:p w14:paraId="306C99B3" w14:textId="77777777" w:rsidR="0009016D" w:rsidRPr="00A5151B" w:rsidRDefault="0009016D" w:rsidP="0009016D">
      <w:pPr>
        <w:spacing w:before="120" w:after="120" w:line="360" w:lineRule="auto"/>
        <w:jc w:val="both"/>
        <w:rPr>
          <w:ins w:id="773" w:author="LeNga" w:date="2020-07-28T16:14:00Z"/>
          <w:b/>
          <w:rPrChange w:id="774" w:author="Nguyen Van Chau" w:date="2020-07-29T15:25:00Z">
            <w:rPr>
              <w:ins w:id="775" w:author="LeNga" w:date="2020-07-28T16:14:00Z"/>
              <w:b/>
              <w:highlight w:val="yellow"/>
            </w:rPr>
          </w:rPrChange>
        </w:rPr>
      </w:pPr>
      <w:ins w:id="776" w:author="LeNga" w:date="2020-07-28T16:14:00Z">
        <w:r w:rsidRPr="00A5151B">
          <w:rPr>
            <w:b/>
            <w:rPrChange w:id="777" w:author="Nguyen Van Chau" w:date="2020-07-29T15:25:00Z">
              <w:rPr>
                <w:b/>
                <w:highlight w:val="yellow"/>
              </w:rPr>
            </w:rPrChange>
          </w:rPr>
          <w:t>d. Xử lý bộ dữ liệu ảnh và ảnh đầu vào để nhận dạng</w:t>
        </w:r>
        <w:del w:id="778" w:author="Nguyen Van Chau" w:date="2020-07-29T15:26:00Z">
          <w:r w:rsidRPr="00A5151B" w:rsidDel="0035479C">
            <w:rPr>
              <w:b/>
              <w:rPrChange w:id="779" w:author="Nguyen Van Chau" w:date="2020-07-29T15:25:00Z">
                <w:rPr>
                  <w:b/>
                  <w:highlight w:val="yellow"/>
                </w:rPr>
              </w:rPrChange>
            </w:rPr>
            <w:delText>:</w:delText>
          </w:r>
        </w:del>
      </w:ins>
    </w:p>
    <w:p w14:paraId="51512D2F" w14:textId="77777777" w:rsidR="0009016D" w:rsidRPr="00A5151B" w:rsidRDefault="0009016D" w:rsidP="0009016D">
      <w:pPr>
        <w:spacing w:before="120" w:after="120" w:line="360" w:lineRule="auto"/>
        <w:ind w:firstLine="720"/>
        <w:jc w:val="both"/>
        <w:rPr>
          <w:ins w:id="780" w:author="LeNga" w:date="2020-07-28T16:14:00Z"/>
          <w:rPrChange w:id="781" w:author="Nguyen Van Chau" w:date="2020-07-29T15:25:00Z">
            <w:rPr>
              <w:ins w:id="782" w:author="LeNga" w:date="2020-07-28T16:14:00Z"/>
              <w:highlight w:val="yellow"/>
            </w:rPr>
          </w:rPrChange>
        </w:rPr>
      </w:pPr>
      <w:ins w:id="783" w:author="LeNga" w:date="2020-07-28T16:14:00Z">
        <w:r w:rsidRPr="00A5151B">
          <w:rPr>
            <w:rPrChange w:id="784" w:author="Nguyen Van Chau" w:date="2020-07-29T15:25:00Z">
              <w:rPr>
                <w:highlight w:val="yellow"/>
              </w:rPr>
            </w:rPrChange>
          </w:rPr>
          <w:t>Trong qúa trình xử lý dữ liệu ảnh, cần quan tâm đến một số vấn đề sau:</w:t>
        </w:r>
      </w:ins>
    </w:p>
    <w:p w14:paraId="323F5704" w14:textId="77777777" w:rsidR="0009016D" w:rsidRPr="00A5151B" w:rsidRDefault="0009016D" w:rsidP="0009016D">
      <w:pPr>
        <w:pStyle w:val="oancuaDanhsach"/>
        <w:numPr>
          <w:ilvl w:val="0"/>
          <w:numId w:val="44"/>
        </w:numPr>
        <w:spacing w:before="120" w:after="120" w:line="288" w:lineRule="auto"/>
        <w:ind w:left="1135" w:hanging="284"/>
        <w:jc w:val="both"/>
        <w:rPr>
          <w:ins w:id="785" w:author="LeNga" w:date="2020-07-28T16:14:00Z"/>
          <w:rFonts w:ascii="Times New Roman" w:hAnsi="Times New Roman"/>
          <w:sz w:val="26"/>
          <w:szCs w:val="26"/>
          <w:rPrChange w:id="786" w:author="Nguyen Van Chau" w:date="2020-07-29T15:25:00Z">
            <w:rPr>
              <w:ins w:id="787" w:author="LeNga" w:date="2020-07-28T16:14:00Z"/>
              <w:rFonts w:ascii="Times New Roman" w:hAnsi="Times New Roman"/>
              <w:sz w:val="26"/>
              <w:szCs w:val="26"/>
              <w:highlight w:val="yellow"/>
            </w:rPr>
          </w:rPrChange>
        </w:rPr>
      </w:pPr>
      <w:ins w:id="788" w:author="LeNga" w:date="2020-07-28T16:14:00Z">
        <w:r w:rsidRPr="00A5151B">
          <w:rPr>
            <w:rFonts w:ascii="Times New Roman" w:hAnsi="Times New Roman"/>
            <w:sz w:val="26"/>
            <w:szCs w:val="26"/>
            <w:rPrChange w:id="789" w:author="Nguyen Van Chau" w:date="2020-07-29T15:25:00Z">
              <w:rPr>
                <w:rFonts w:ascii="Times New Roman" w:hAnsi="Times New Roman"/>
                <w:sz w:val="26"/>
                <w:szCs w:val="26"/>
                <w:highlight w:val="yellow"/>
              </w:rPr>
            </w:rPrChange>
          </w:rPr>
          <w:t>Tư thế chụp, góc chụp: Ảnh chụp khuôn mặt có thể thay đổi rất nhiều bởi vì góc chụp giữa camera và khuôn mặt. Chẳng hạn như: chụp thẳng, chụp chéo bên trái hay chụp chéo bên phải, chụp từ trên xuống, chụp từ dưới lên, v.v... Với các tư thế khác nhau, các thành phần trên khuôn mặt như mắt, mũi, miệng có thể bị khuất một phần hoặc thậm chí khuất hết.</w:t>
        </w:r>
      </w:ins>
    </w:p>
    <w:p w14:paraId="42FA005B" w14:textId="77777777" w:rsidR="0009016D" w:rsidRPr="00A5151B" w:rsidRDefault="0009016D" w:rsidP="0009016D">
      <w:pPr>
        <w:pStyle w:val="oancuaDanhsach"/>
        <w:numPr>
          <w:ilvl w:val="0"/>
          <w:numId w:val="44"/>
        </w:numPr>
        <w:spacing w:before="120" w:after="120" w:line="288" w:lineRule="auto"/>
        <w:ind w:left="1135" w:hanging="284"/>
        <w:jc w:val="both"/>
        <w:rPr>
          <w:ins w:id="790" w:author="LeNga" w:date="2020-07-28T16:14:00Z"/>
          <w:rFonts w:ascii="Times New Roman" w:hAnsi="Times New Roman"/>
          <w:sz w:val="26"/>
          <w:szCs w:val="26"/>
          <w:rPrChange w:id="791" w:author="Nguyen Van Chau" w:date="2020-07-29T15:25:00Z">
            <w:rPr>
              <w:ins w:id="792" w:author="LeNga" w:date="2020-07-28T16:14:00Z"/>
              <w:rFonts w:ascii="Times New Roman" w:hAnsi="Times New Roman"/>
              <w:sz w:val="26"/>
              <w:szCs w:val="26"/>
              <w:highlight w:val="yellow"/>
            </w:rPr>
          </w:rPrChange>
        </w:rPr>
      </w:pPr>
      <w:ins w:id="793" w:author="LeNga" w:date="2020-07-28T16:14:00Z">
        <w:r w:rsidRPr="00A5151B">
          <w:rPr>
            <w:rFonts w:ascii="Times New Roman" w:hAnsi="Times New Roman"/>
            <w:sz w:val="26"/>
            <w:szCs w:val="26"/>
            <w:rPrChange w:id="794" w:author="Nguyen Van Chau" w:date="2020-07-29T15:25:00Z">
              <w:rPr>
                <w:rFonts w:ascii="Times New Roman" w:hAnsi="Times New Roman"/>
                <w:sz w:val="26"/>
                <w:szCs w:val="26"/>
                <w:highlight w:val="yellow"/>
              </w:rPr>
            </w:rPrChange>
          </w:rPr>
          <w:t>Sự xuất hiện hoặc thiếu một số thành phần của khuôn mặt: Các đặc trưng như: râu mép, râu hàm, mắt kính, v.v... có thể xuất hiện hoặc không. Vấn đề này làm cho bài toán càng trở nên khó hơn rất nhiều.</w:t>
        </w:r>
      </w:ins>
    </w:p>
    <w:p w14:paraId="0BEC7CFA" w14:textId="77777777" w:rsidR="0009016D" w:rsidRPr="00A5151B" w:rsidRDefault="0009016D" w:rsidP="0009016D">
      <w:pPr>
        <w:pStyle w:val="oancuaDanhsach"/>
        <w:numPr>
          <w:ilvl w:val="0"/>
          <w:numId w:val="44"/>
        </w:numPr>
        <w:spacing w:before="120" w:after="120" w:line="288" w:lineRule="auto"/>
        <w:ind w:left="1135" w:hanging="284"/>
        <w:jc w:val="both"/>
        <w:rPr>
          <w:ins w:id="795" w:author="LeNga" w:date="2020-07-28T16:14:00Z"/>
          <w:rFonts w:ascii="Times New Roman" w:hAnsi="Times New Roman"/>
          <w:sz w:val="26"/>
          <w:szCs w:val="26"/>
          <w:rPrChange w:id="796" w:author="Nguyen Van Chau" w:date="2020-07-29T15:25:00Z">
            <w:rPr>
              <w:ins w:id="797" w:author="LeNga" w:date="2020-07-28T16:14:00Z"/>
              <w:rFonts w:ascii="Times New Roman" w:hAnsi="Times New Roman"/>
              <w:sz w:val="26"/>
              <w:szCs w:val="26"/>
              <w:highlight w:val="yellow"/>
            </w:rPr>
          </w:rPrChange>
        </w:rPr>
      </w:pPr>
      <w:ins w:id="798" w:author="LeNga" w:date="2020-07-28T16:14:00Z">
        <w:r w:rsidRPr="00A5151B">
          <w:rPr>
            <w:rFonts w:ascii="Times New Roman" w:hAnsi="Times New Roman"/>
            <w:sz w:val="26"/>
            <w:szCs w:val="26"/>
            <w:rPrChange w:id="799" w:author="Nguyen Van Chau" w:date="2020-07-29T15:25:00Z">
              <w:rPr>
                <w:rFonts w:ascii="Times New Roman" w:hAnsi="Times New Roman"/>
                <w:sz w:val="26"/>
                <w:szCs w:val="26"/>
                <w:highlight w:val="yellow"/>
              </w:rPr>
            </w:rPrChange>
          </w:rPr>
          <w:t xml:space="preserve">Sự biểu cảm của khuôn mặt: Biểu cảm của khuôn mặt con người có thể làm ảnh hưởng đáng kể lên cácthông số của khuôn mặt. Chẳnghạn, </w:t>
        </w:r>
        <w:r w:rsidRPr="00A5151B">
          <w:rPr>
            <w:rFonts w:ascii="Times New Roman" w:hAnsi="Times New Roman"/>
            <w:sz w:val="26"/>
            <w:szCs w:val="26"/>
            <w:rPrChange w:id="800" w:author="Nguyen Van Chau" w:date="2020-07-29T15:25:00Z">
              <w:rPr>
                <w:rFonts w:ascii="Times New Roman" w:hAnsi="Times New Roman"/>
                <w:sz w:val="26"/>
                <w:szCs w:val="26"/>
                <w:highlight w:val="yellow"/>
              </w:rPr>
            </w:rPrChange>
          </w:rPr>
          <w:lastRenderedPageBreak/>
          <w:t>cùng một khuôn mặt một người, nhưng có thể sẽ rất khác khi họcười hoặc sợ hãi, v.v...</w:t>
        </w:r>
      </w:ins>
    </w:p>
    <w:p w14:paraId="0A83351A" w14:textId="77777777" w:rsidR="0009016D" w:rsidRPr="00A5151B" w:rsidRDefault="0009016D" w:rsidP="0009016D">
      <w:pPr>
        <w:pStyle w:val="oancuaDanhsach"/>
        <w:numPr>
          <w:ilvl w:val="0"/>
          <w:numId w:val="44"/>
        </w:numPr>
        <w:spacing w:before="120" w:after="120" w:line="288" w:lineRule="auto"/>
        <w:ind w:left="1135" w:hanging="284"/>
        <w:jc w:val="both"/>
        <w:rPr>
          <w:ins w:id="801" w:author="LeNga" w:date="2020-07-28T16:14:00Z"/>
          <w:rFonts w:ascii="Times New Roman" w:hAnsi="Times New Roman"/>
          <w:sz w:val="26"/>
          <w:szCs w:val="26"/>
          <w:rPrChange w:id="802" w:author="Nguyen Van Chau" w:date="2020-07-29T15:25:00Z">
            <w:rPr>
              <w:ins w:id="803" w:author="LeNga" w:date="2020-07-28T16:14:00Z"/>
              <w:rFonts w:ascii="Times New Roman" w:hAnsi="Times New Roman"/>
              <w:sz w:val="26"/>
              <w:szCs w:val="26"/>
              <w:highlight w:val="yellow"/>
            </w:rPr>
          </w:rPrChange>
        </w:rPr>
      </w:pPr>
      <w:ins w:id="804" w:author="LeNga" w:date="2020-07-28T16:14:00Z">
        <w:r w:rsidRPr="00A5151B">
          <w:rPr>
            <w:rFonts w:ascii="Times New Roman" w:hAnsi="Times New Roman"/>
            <w:sz w:val="26"/>
            <w:szCs w:val="26"/>
            <w:rPrChange w:id="805" w:author="Nguyen Van Chau" w:date="2020-07-29T15:25:00Z">
              <w:rPr>
                <w:rFonts w:ascii="Times New Roman" w:hAnsi="Times New Roman"/>
                <w:sz w:val="26"/>
                <w:szCs w:val="26"/>
                <w:highlight w:val="yellow"/>
              </w:rPr>
            </w:rPrChange>
          </w:rPr>
          <w:t>Sự che khuất: Khuôn mặt có thể bị che khuất bởi các đối tượng khác hoặc các khuôn mặt khác.</w:t>
        </w:r>
      </w:ins>
    </w:p>
    <w:p w14:paraId="6698D559" w14:textId="77777777" w:rsidR="0009016D" w:rsidRPr="00A5151B" w:rsidRDefault="0009016D" w:rsidP="0009016D">
      <w:pPr>
        <w:pStyle w:val="oancuaDanhsach"/>
        <w:numPr>
          <w:ilvl w:val="0"/>
          <w:numId w:val="44"/>
        </w:numPr>
        <w:spacing w:before="120" w:after="120" w:line="288" w:lineRule="auto"/>
        <w:ind w:left="1135" w:hanging="284"/>
        <w:jc w:val="both"/>
        <w:rPr>
          <w:ins w:id="806" w:author="LeNga" w:date="2020-07-28T16:14:00Z"/>
          <w:rFonts w:ascii="Times New Roman" w:hAnsi="Times New Roman"/>
          <w:sz w:val="26"/>
          <w:szCs w:val="26"/>
          <w:rPrChange w:id="807" w:author="Nguyen Van Chau" w:date="2020-07-29T15:25:00Z">
            <w:rPr>
              <w:ins w:id="808" w:author="LeNga" w:date="2020-07-28T16:14:00Z"/>
              <w:rFonts w:ascii="Times New Roman" w:hAnsi="Times New Roman"/>
              <w:sz w:val="26"/>
              <w:szCs w:val="26"/>
              <w:highlight w:val="yellow"/>
            </w:rPr>
          </w:rPrChange>
        </w:rPr>
      </w:pPr>
      <w:ins w:id="809" w:author="LeNga" w:date="2020-07-28T16:14:00Z">
        <w:r w:rsidRPr="00A5151B">
          <w:rPr>
            <w:rFonts w:ascii="Times New Roman" w:hAnsi="Times New Roman"/>
            <w:sz w:val="26"/>
            <w:szCs w:val="26"/>
            <w:rPrChange w:id="810" w:author="Nguyen Van Chau" w:date="2020-07-29T15:25:00Z">
              <w:rPr>
                <w:rFonts w:ascii="Times New Roman" w:hAnsi="Times New Roman"/>
                <w:sz w:val="26"/>
                <w:szCs w:val="26"/>
                <w:highlight w:val="yellow"/>
              </w:rPr>
            </w:rPrChange>
          </w:rPr>
          <w:t>Hướng của ảnh (pose variations): Các ảnh khuôn mặt có thể biến đổi rất nhiều với các góc quay khác nhau của trục camera. Chẳng hạn chụp với trục máy ảnh nghiêng làm cho khuôn mặt bị nghiêng so với trục của ảnh.</w:t>
        </w:r>
      </w:ins>
    </w:p>
    <w:p w14:paraId="103DAC4C" w14:textId="77777777" w:rsidR="0009016D" w:rsidRPr="00A5151B" w:rsidRDefault="0009016D" w:rsidP="0009016D">
      <w:pPr>
        <w:pStyle w:val="oancuaDanhsach"/>
        <w:numPr>
          <w:ilvl w:val="0"/>
          <w:numId w:val="44"/>
        </w:numPr>
        <w:spacing w:before="120" w:after="120" w:line="288" w:lineRule="auto"/>
        <w:ind w:left="1135" w:hanging="284"/>
        <w:jc w:val="both"/>
        <w:rPr>
          <w:ins w:id="811" w:author="LeNga" w:date="2020-07-28T16:14:00Z"/>
          <w:rFonts w:ascii="Times New Roman" w:hAnsi="Times New Roman"/>
          <w:sz w:val="26"/>
          <w:szCs w:val="26"/>
          <w:rPrChange w:id="812" w:author="Nguyen Van Chau" w:date="2020-07-29T15:25:00Z">
            <w:rPr>
              <w:ins w:id="813" w:author="LeNga" w:date="2020-07-28T16:14:00Z"/>
              <w:rFonts w:ascii="Times New Roman" w:hAnsi="Times New Roman"/>
              <w:sz w:val="26"/>
              <w:szCs w:val="26"/>
              <w:highlight w:val="yellow"/>
            </w:rPr>
          </w:rPrChange>
        </w:rPr>
      </w:pPr>
      <w:ins w:id="814" w:author="LeNga" w:date="2020-07-28T16:14:00Z">
        <w:r w:rsidRPr="00A5151B">
          <w:rPr>
            <w:rFonts w:ascii="Times New Roman" w:hAnsi="Times New Roman"/>
            <w:sz w:val="26"/>
            <w:szCs w:val="26"/>
            <w:rPrChange w:id="815" w:author="Nguyen Van Chau" w:date="2020-07-29T15:25:00Z">
              <w:rPr>
                <w:rFonts w:ascii="Times New Roman" w:hAnsi="Times New Roman"/>
                <w:sz w:val="26"/>
                <w:szCs w:val="26"/>
                <w:highlight w:val="yellow"/>
              </w:rPr>
            </w:rPrChange>
          </w:rPr>
          <w:t>Điều kiện của ảnh: Ảnh được chụp trong các điều kiện khác nhau về: chiếu sáng, về tính chất camera (máy kỹ thuật số, máy hồng ngoại, v.v...), ảnh có chất lượng thấpảnh hưởng rất nhiều đến chất lượng ảnh khuôn mặt.</w:t>
        </w:r>
      </w:ins>
    </w:p>
    <w:p w14:paraId="2907A7D8" w14:textId="77777777" w:rsidR="0009016D" w:rsidRPr="00A5151B" w:rsidRDefault="0009016D" w:rsidP="0009016D">
      <w:pPr>
        <w:pStyle w:val="oancuaDanhsach"/>
        <w:numPr>
          <w:ilvl w:val="0"/>
          <w:numId w:val="44"/>
        </w:numPr>
        <w:spacing w:before="120" w:after="120" w:line="288" w:lineRule="auto"/>
        <w:ind w:left="1135" w:hanging="284"/>
        <w:jc w:val="both"/>
        <w:rPr>
          <w:ins w:id="816" w:author="LeNga" w:date="2020-07-28T16:14:00Z"/>
          <w:rFonts w:ascii="Times New Roman" w:hAnsi="Times New Roman"/>
          <w:sz w:val="26"/>
          <w:szCs w:val="26"/>
          <w:rPrChange w:id="817" w:author="Nguyen Van Chau" w:date="2020-07-29T15:25:00Z">
            <w:rPr>
              <w:ins w:id="818" w:author="LeNga" w:date="2020-07-28T16:14:00Z"/>
              <w:rFonts w:ascii="Times New Roman" w:hAnsi="Times New Roman"/>
              <w:sz w:val="26"/>
              <w:szCs w:val="26"/>
              <w:highlight w:val="yellow"/>
            </w:rPr>
          </w:rPrChange>
        </w:rPr>
      </w:pPr>
      <w:ins w:id="819" w:author="LeNga" w:date="2020-07-28T16:14:00Z">
        <w:r w:rsidRPr="00A5151B">
          <w:rPr>
            <w:rFonts w:ascii="Times New Roman" w:hAnsi="Times New Roman"/>
            <w:sz w:val="26"/>
            <w:szCs w:val="26"/>
            <w:rPrChange w:id="820" w:author="Nguyen Van Chau" w:date="2020-07-29T15:25:00Z">
              <w:rPr>
                <w:rFonts w:ascii="Times New Roman" w:hAnsi="Times New Roman"/>
                <w:sz w:val="26"/>
                <w:szCs w:val="26"/>
                <w:highlight w:val="yellow"/>
              </w:rPr>
            </w:rPrChange>
          </w:rPr>
          <w:t>Vấn đề lão hóa theo thời gian: Việc nhận dạng ảnh mặt thay đổi theo thời gian còn là một vấn đề khó khăn, ngay cả đối với khả năng nhận dạng của con người.</w:t>
        </w:r>
      </w:ins>
    </w:p>
    <w:p w14:paraId="25BEC0D8" w14:textId="77777777" w:rsidR="0009016D" w:rsidRPr="00A5151B" w:rsidRDefault="0009016D" w:rsidP="0009016D">
      <w:pPr>
        <w:spacing w:before="120" w:after="120" w:line="360" w:lineRule="auto"/>
        <w:jc w:val="both"/>
        <w:rPr>
          <w:ins w:id="821" w:author="LeNga" w:date="2020-07-28T16:14:00Z"/>
          <w:b/>
          <w:rPrChange w:id="822" w:author="Nguyen Van Chau" w:date="2020-07-29T15:25:00Z">
            <w:rPr>
              <w:ins w:id="823" w:author="LeNga" w:date="2020-07-28T16:14:00Z"/>
              <w:b/>
              <w:highlight w:val="yellow"/>
            </w:rPr>
          </w:rPrChange>
        </w:rPr>
      </w:pPr>
      <w:ins w:id="824" w:author="LeNga" w:date="2020-07-28T16:14:00Z">
        <w:r w:rsidRPr="00A5151B">
          <w:rPr>
            <w:b/>
            <w:rPrChange w:id="825" w:author="Nguyen Van Chau" w:date="2020-07-29T15:25:00Z">
              <w:rPr>
                <w:b/>
                <w:highlight w:val="yellow"/>
              </w:rPr>
            </w:rPrChange>
          </w:rPr>
          <w:t>e. Tích hợp hệ thống nhận dạng khuôn mặt vào hệ thống điểm danh</w:t>
        </w:r>
        <w:del w:id="826" w:author="Nguyen Van Chau" w:date="2020-07-29T15:26:00Z">
          <w:r w:rsidRPr="00A5151B" w:rsidDel="0035479C">
            <w:rPr>
              <w:b/>
              <w:rPrChange w:id="827" w:author="Nguyen Van Chau" w:date="2020-07-29T15:25:00Z">
                <w:rPr>
                  <w:b/>
                  <w:highlight w:val="yellow"/>
                </w:rPr>
              </w:rPrChange>
            </w:rPr>
            <w:delText>:</w:delText>
          </w:r>
        </w:del>
      </w:ins>
    </w:p>
    <w:p w14:paraId="21F8DADD" w14:textId="77777777" w:rsidR="0009016D" w:rsidRPr="006A583A" w:rsidRDefault="0009016D" w:rsidP="0009016D">
      <w:pPr>
        <w:spacing w:before="120" w:after="120" w:line="360" w:lineRule="auto"/>
        <w:jc w:val="both"/>
        <w:rPr>
          <w:ins w:id="828" w:author="LeNga" w:date="2020-07-28T16:14:00Z"/>
        </w:rPr>
      </w:pPr>
      <w:ins w:id="829" w:author="LeNga" w:date="2020-07-28T16:14:00Z">
        <w:r w:rsidRPr="00A5151B">
          <w:rPr>
            <w:b/>
            <w:rPrChange w:id="830" w:author="Nguyen Van Chau" w:date="2020-07-29T15:25:00Z">
              <w:rPr>
                <w:b/>
                <w:highlight w:val="yellow"/>
              </w:rPr>
            </w:rPrChange>
          </w:rPr>
          <w:tab/>
        </w:r>
        <w:r w:rsidRPr="00A5151B">
          <w:rPr>
            <w:rPrChange w:id="831" w:author="Nguyen Van Chau" w:date="2020-07-29T15:25:00Z">
              <w:rPr>
                <w:highlight w:val="yellow"/>
              </w:rPr>
            </w:rPrChange>
          </w:rPr>
          <w:t>Sau khi hoàn thành quá trình xây dựng hệ thống nhận dạng khuôn mặt, bước quan trọng tiếp theo đó là tích hợp vào hệ thống điểm danh (tại trường học, công ty, xí nghiệp…) sao cho đơn giản, dễ sử dụng, hoạt động ổn định, và chi phí ở mức tối thiểu nhất có thể.</w:t>
        </w:r>
      </w:ins>
    </w:p>
    <w:p w14:paraId="62F11332" w14:textId="77777777" w:rsidR="0009016D" w:rsidRDefault="0009016D" w:rsidP="0009016D">
      <w:pPr>
        <w:spacing w:before="120" w:after="120" w:line="360" w:lineRule="auto"/>
        <w:jc w:val="both"/>
        <w:rPr>
          <w:ins w:id="832" w:author="LeNga" w:date="2020-07-28T16:14:00Z"/>
        </w:rPr>
      </w:pPr>
    </w:p>
    <w:p w14:paraId="06514FD7" w14:textId="77777777" w:rsidR="0009016D" w:rsidRDefault="0009016D" w:rsidP="00BF360B">
      <w:pPr>
        <w:spacing w:before="120" w:after="120" w:line="360" w:lineRule="auto"/>
        <w:jc w:val="both"/>
      </w:pPr>
    </w:p>
    <w:moveToRangeEnd w:id="724"/>
    <w:p w14:paraId="3936010A" w14:textId="3FDFC1AF" w:rsidR="00BF360B" w:rsidRPr="00CD0FC5" w:rsidDel="00BF360B" w:rsidRDefault="00BF360B">
      <w:pPr>
        <w:pStyle w:val="u1"/>
        <w:rPr>
          <w:del w:id="833" w:author="LeNga" w:date="2020-07-28T16:06:00Z"/>
          <w:sz w:val="32"/>
          <w:rPrChange w:id="834" w:author="Nguyen Van Chau" w:date="2020-07-29T15:08:00Z">
            <w:rPr>
              <w:del w:id="835" w:author="LeNga" w:date="2020-07-28T16:06:00Z"/>
            </w:rPr>
          </w:rPrChange>
        </w:rPr>
        <w:pPrChange w:id="836" w:author="LeNga" w:date="2020-07-28T16:06:00Z">
          <w:pPr>
            <w:spacing w:before="120" w:after="120" w:line="360" w:lineRule="auto"/>
            <w:jc w:val="both"/>
          </w:pPr>
        </w:pPrChange>
      </w:pPr>
      <w:ins w:id="837" w:author="LeNga" w:date="2020-07-28T16:04:00Z">
        <w:r>
          <w:br w:type="page"/>
        </w:r>
      </w:ins>
    </w:p>
    <w:p w14:paraId="65AEB9C7" w14:textId="0F9623E9" w:rsidR="00CA50D8" w:rsidRPr="00CD0FC5" w:rsidDel="00EF7BD1" w:rsidRDefault="00CA50D8">
      <w:pPr>
        <w:pStyle w:val="u1"/>
        <w:rPr>
          <w:del w:id="838" w:author="Nguyen Van Chau" w:date="2020-07-29T15:08:00Z"/>
          <w:sz w:val="32"/>
          <w:rPrChange w:id="839" w:author="Nguyen Van Chau" w:date="2020-07-29T15:08:00Z">
            <w:rPr>
              <w:del w:id="840" w:author="Nguyen Van Chau" w:date="2020-07-29T15:08:00Z"/>
            </w:rPr>
          </w:rPrChange>
        </w:rPr>
        <w:pPrChange w:id="841" w:author="Nguyen Van Chau" w:date="2020-07-29T15:08:00Z">
          <w:pPr>
            <w:pStyle w:val="u2"/>
          </w:pPr>
        </w:pPrChange>
      </w:pPr>
      <w:del w:id="842" w:author="LeNga" w:date="2020-07-28T16:06:00Z">
        <w:r w:rsidRPr="00CD0FC5" w:rsidDel="00BF360B">
          <w:rPr>
            <w:sz w:val="32"/>
            <w:rPrChange w:id="843" w:author="Nguyen Van Chau" w:date="2020-07-29T15:08:00Z">
              <w:rPr/>
            </w:rPrChange>
          </w:rPr>
          <w:delText>2.3</w:delText>
        </w:r>
      </w:del>
      <w:moveFromRangeStart w:id="844" w:author="LeNga" w:date="2020-07-28T16:07:00Z" w:name="move46844846"/>
      <w:moveFrom w:id="845" w:author="LeNga" w:date="2020-07-28T16:07:00Z">
        <w:r w:rsidR="00945AC0" w:rsidRPr="00CD0FC5" w:rsidDel="00BF360B">
          <w:rPr>
            <w:sz w:val="32"/>
            <w:rPrChange w:id="846" w:author="Nguyen Van Chau" w:date="2020-07-29T15:08:00Z">
              <w:rPr/>
            </w:rPrChange>
          </w:rPr>
          <w:t>Kết luận</w:t>
        </w:r>
        <w:r w:rsidRPr="00CD0FC5" w:rsidDel="00BF360B">
          <w:rPr>
            <w:sz w:val="32"/>
            <w:rPrChange w:id="847" w:author="Nguyen Van Chau" w:date="2020-07-29T15:08:00Z">
              <w:rPr/>
            </w:rPrChange>
          </w:rPr>
          <w:t>:</w:t>
        </w:r>
      </w:moveFrom>
    </w:p>
    <w:p w14:paraId="7B19F80F" w14:textId="7FC608B2" w:rsidR="001B419E" w:rsidRPr="00CD0FC5" w:rsidDel="00EF7BD1" w:rsidRDefault="00B2749D">
      <w:pPr>
        <w:pStyle w:val="u1"/>
        <w:rPr>
          <w:del w:id="848" w:author="Nguyen Van Chau" w:date="2020-07-29T15:08:00Z"/>
          <w:sz w:val="32"/>
          <w:rPrChange w:id="849" w:author="Nguyen Van Chau" w:date="2020-07-29T15:08:00Z">
            <w:rPr>
              <w:del w:id="850" w:author="Nguyen Van Chau" w:date="2020-07-29T15:08:00Z"/>
            </w:rPr>
          </w:rPrChange>
        </w:rPr>
        <w:pPrChange w:id="851" w:author="Nguyen Van Chau" w:date="2020-07-29T15:08:00Z">
          <w:pPr>
            <w:spacing w:before="120" w:after="120" w:line="360" w:lineRule="auto"/>
            <w:jc w:val="both"/>
          </w:pPr>
        </w:pPrChange>
      </w:pPr>
      <w:moveFrom w:id="852" w:author="LeNga" w:date="2020-07-28T16:07:00Z">
        <w:r w:rsidRPr="00CD0FC5" w:rsidDel="00BF360B">
          <w:rPr>
            <w:sz w:val="32"/>
            <w:rPrChange w:id="853" w:author="Nguyen Van Chau" w:date="2020-07-29T15:08:00Z">
              <w:rPr/>
            </w:rPrChange>
          </w:rPr>
          <w:tab/>
          <w:t xml:space="preserve">Vì kết quả nghiên cứu cuối cùng là </w:t>
        </w:r>
        <w:r w:rsidR="008952A0" w:rsidRPr="00CD0FC5" w:rsidDel="00BF360B">
          <w:rPr>
            <w:sz w:val="32"/>
            <w:rPrChange w:id="854" w:author="Nguyen Van Chau" w:date="2020-07-29T15:08:00Z">
              <w:rPr/>
            </w:rPrChange>
          </w:rPr>
          <w:t>ứng dụng</w:t>
        </w:r>
        <w:r w:rsidRPr="00CD0FC5" w:rsidDel="00BF360B">
          <w:rPr>
            <w:sz w:val="32"/>
            <w:rPrChange w:id="855" w:author="Nguyen Van Chau" w:date="2020-07-29T15:08:00Z">
              <w:rPr/>
            </w:rPrChange>
          </w:rPr>
          <w:t xml:space="preserve"> với yêu cầu về độ chính xác cao, khả năng thích ứng linh hoạt, hoạt động ổn định trong môi trường thực tế và hoạt động với các camera với độ phân giải thấp. </w:t>
        </w:r>
        <w:r w:rsidR="00FC2AB1" w:rsidRPr="00CD0FC5" w:rsidDel="00BF360B">
          <w:rPr>
            <w:sz w:val="32"/>
            <w:rPrChange w:id="856" w:author="Nguyen Van Chau" w:date="2020-07-29T15:08:00Z">
              <w:rPr/>
            </w:rPrChange>
          </w:rPr>
          <w:t xml:space="preserve">Tôi </w:t>
        </w:r>
        <w:r w:rsidRPr="00CD0FC5" w:rsidDel="00BF360B">
          <w:rPr>
            <w:sz w:val="32"/>
            <w:rPrChange w:id="857" w:author="Nguyen Van Chau" w:date="2020-07-29T15:08:00Z">
              <w:rPr/>
            </w:rPrChange>
          </w:rPr>
          <w:t>quyết định chọn phương pháp nhận dạng dự</w:t>
        </w:r>
        <w:r w:rsidR="002A6DE1" w:rsidRPr="00CD0FC5" w:rsidDel="00BF360B">
          <w:rPr>
            <w:sz w:val="32"/>
            <w:rPrChange w:id="858" w:author="Nguyen Van Chau" w:date="2020-07-29T15:08:00Z">
              <w:rPr/>
            </w:rPrChange>
          </w:rPr>
          <w:t>ạ trên xét tổng thể</w:t>
        </w:r>
        <w:r w:rsidR="008952A0" w:rsidRPr="00CD0FC5" w:rsidDel="00BF360B">
          <w:rPr>
            <w:sz w:val="32"/>
            <w:rPrChange w:id="859" w:author="Nguyen Van Chau" w:date="2020-07-29T15:08:00Z">
              <w:rPr/>
            </w:rPrChange>
          </w:rPr>
          <w:t xml:space="preserve"> khuôn mặt</w:t>
        </w:r>
        <w:r w:rsidRPr="00CD0FC5" w:rsidDel="00BF360B">
          <w:rPr>
            <w:sz w:val="32"/>
            <w:rPrChange w:id="860" w:author="Nguyen Van Chau" w:date="2020-07-29T15:08:00Z">
              <w:rPr/>
            </w:rPrChange>
          </w:rPr>
          <w:t xml:space="preserve"> (</w:t>
        </w:r>
        <w:r w:rsidR="008952A0" w:rsidRPr="00CD0FC5" w:rsidDel="00BF360B">
          <w:rPr>
            <w:sz w:val="32"/>
            <w:rPrChange w:id="861" w:author="Nguyen Van Chau" w:date="2020-07-29T15:08:00Z">
              <w:rPr/>
            </w:rPrChange>
          </w:rPr>
          <w:t>Appearance based face recognition</w:t>
        </w:r>
        <w:r w:rsidRPr="00CD0FC5" w:rsidDel="00BF360B">
          <w:rPr>
            <w:sz w:val="32"/>
            <w:rPrChange w:id="862" w:author="Nguyen Van Chau" w:date="2020-07-29T15:08:00Z">
              <w:rPr/>
            </w:rPrChange>
          </w:rPr>
          <w:t>)</w:t>
        </w:r>
        <w:del w:id="863" w:author="Nguyen Van Chau" w:date="2020-07-29T15:08:00Z">
          <w:r w:rsidRPr="00CD0FC5" w:rsidDel="00EF7BD1">
            <w:rPr>
              <w:sz w:val="32"/>
              <w:rPrChange w:id="864" w:author="Nguyen Van Chau" w:date="2020-07-29T15:08:00Z">
                <w:rPr/>
              </w:rPrChange>
            </w:rPr>
            <w:delText>.</w:delText>
          </w:r>
        </w:del>
      </w:moveFrom>
      <w:moveFromRangeEnd w:id="844"/>
    </w:p>
    <w:p w14:paraId="2E4E3F73" w14:textId="0876440E" w:rsidR="00420B5D" w:rsidRPr="00CD0FC5" w:rsidDel="00BF360B" w:rsidRDefault="00420B5D">
      <w:pPr>
        <w:pStyle w:val="u1"/>
        <w:rPr>
          <w:del w:id="865" w:author="LeNga" w:date="2020-07-28T16:09:00Z"/>
          <w:sz w:val="32"/>
          <w:rPrChange w:id="866" w:author="Nguyen Van Chau" w:date="2020-07-29T15:08:00Z">
            <w:rPr>
              <w:del w:id="867" w:author="LeNga" w:date="2020-07-28T16:09:00Z"/>
            </w:rPr>
          </w:rPrChange>
        </w:rPr>
        <w:pPrChange w:id="868" w:author="Nguyen Van Chau" w:date="2020-07-29T15:08:00Z">
          <w:pPr>
            <w:spacing w:line="312" w:lineRule="auto"/>
            <w:jc w:val="both"/>
          </w:pPr>
        </w:pPrChange>
      </w:pPr>
    </w:p>
    <w:p w14:paraId="04254B6D" w14:textId="3C1D703A" w:rsidR="00D009F0" w:rsidRPr="00CD0FC5" w:rsidDel="00BF360B" w:rsidRDefault="00D009F0">
      <w:pPr>
        <w:pStyle w:val="u1"/>
        <w:rPr>
          <w:del w:id="869" w:author="LeNga" w:date="2020-07-28T16:09:00Z"/>
          <w:sz w:val="32"/>
          <w:rPrChange w:id="870" w:author="Nguyen Van Chau" w:date="2020-07-29T15:08:00Z">
            <w:rPr>
              <w:del w:id="871" w:author="LeNga" w:date="2020-07-28T16:09:00Z"/>
            </w:rPr>
          </w:rPrChange>
        </w:rPr>
        <w:pPrChange w:id="872" w:author="Nguyen Van Chau" w:date="2020-07-29T15:08:00Z">
          <w:pPr>
            <w:spacing w:line="312" w:lineRule="auto"/>
            <w:jc w:val="both"/>
          </w:pPr>
        </w:pPrChange>
      </w:pPr>
    </w:p>
    <w:p w14:paraId="0AE4FD1E" w14:textId="32C71927" w:rsidR="00B66426" w:rsidRPr="00CD0FC5" w:rsidRDefault="00175AD0" w:rsidP="00CD0FC5">
      <w:pPr>
        <w:pStyle w:val="u1"/>
        <w:rPr>
          <w:sz w:val="32"/>
          <w:rPrChange w:id="873" w:author="Nguyen Van Chau" w:date="2020-07-29T15:08:00Z">
            <w:rPr/>
          </w:rPrChange>
        </w:rPr>
      </w:pPr>
      <w:bookmarkStart w:id="874" w:name="_Toc47383808"/>
      <w:r w:rsidRPr="00CD0FC5">
        <w:rPr>
          <w:sz w:val="32"/>
          <w:rPrChange w:id="875" w:author="Nguyen Van Chau" w:date="2020-07-29T15:08:00Z">
            <w:rPr/>
          </w:rPrChange>
        </w:rPr>
        <w:t xml:space="preserve">Chương </w:t>
      </w:r>
      <w:del w:id="876" w:author="LeNga" w:date="2020-07-28T16:09:00Z">
        <w:r w:rsidR="001B419E" w:rsidRPr="00CD0FC5" w:rsidDel="00BF360B">
          <w:rPr>
            <w:sz w:val="32"/>
            <w:rPrChange w:id="877" w:author="Nguyen Van Chau" w:date="2020-07-29T15:08:00Z">
              <w:rPr/>
            </w:rPrChange>
          </w:rPr>
          <w:delText>3</w:delText>
        </w:r>
      </w:del>
      <w:ins w:id="878" w:author="LeNga" w:date="2020-07-28T16:09:00Z">
        <w:r w:rsidR="00BF360B" w:rsidRPr="00CD0FC5">
          <w:rPr>
            <w:sz w:val="32"/>
            <w:rPrChange w:id="879" w:author="Nguyen Van Chau" w:date="2020-07-29T15:08:00Z">
              <w:rPr/>
            </w:rPrChange>
          </w:rPr>
          <w:t>2</w:t>
        </w:r>
      </w:ins>
      <w:del w:id="880" w:author="LeNga" w:date="2020-07-28T16:09:00Z">
        <w:r w:rsidRPr="00CD0FC5" w:rsidDel="00BF360B">
          <w:rPr>
            <w:sz w:val="32"/>
            <w:rPrChange w:id="881" w:author="Nguyen Van Chau" w:date="2020-07-29T15:08:00Z">
              <w:rPr/>
            </w:rPrChange>
          </w:rPr>
          <w:delText>:</w:delText>
        </w:r>
      </w:del>
      <w:ins w:id="882" w:author="LeNga" w:date="2020-07-28T16:09:00Z">
        <w:r w:rsidR="00BF360B" w:rsidRPr="00CD0FC5">
          <w:rPr>
            <w:sz w:val="32"/>
            <w:rPrChange w:id="883" w:author="Nguyen Van Chau" w:date="2020-07-29T15:08:00Z">
              <w:rPr/>
            </w:rPrChange>
          </w:rPr>
          <w:t>.</w:t>
        </w:r>
      </w:ins>
      <w:bookmarkEnd w:id="874"/>
      <w:del w:id="884" w:author="Nguyen Van Chau" w:date="2020-07-29T15:08:00Z">
        <w:r w:rsidRPr="00CD0FC5" w:rsidDel="00EF7BD1">
          <w:rPr>
            <w:sz w:val="32"/>
            <w:rPrChange w:id="885" w:author="Nguyen Van Chau" w:date="2020-07-29T15:08:00Z">
              <w:rPr/>
            </w:rPrChange>
          </w:rPr>
          <w:delText xml:space="preserve"> </w:delText>
        </w:r>
      </w:del>
    </w:p>
    <w:p w14:paraId="0DCF0F50" w14:textId="77777777" w:rsidR="00E7615A" w:rsidRPr="00CD0FC5" w:rsidDel="00EF7BD1" w:rsidRDefault="006A5405" w:rsidP="00CD0FC5">
      <w:pPr>
        <w:pStyle w:val="u1"/>
        <w:jc w:val="center"/>
        <w:rPr>
          <w:del w:id="886" w:author="Nguyen Van Chau" w:date="2020-07-29T15:08:00Z"/>
          <w:sz w:val="32"/>
          <w:rPrChange w:id="887" w:author="Nguyen Van Chau" w:date="2020-07-29T15:26:00Z">
            <w:rPr>
              <w:del w:id="888" w:author="Nguyen Van Chau" w:date="2020-07-29T15:08:00Z"/>
            </w:rPr>
          </w:rPrChange>
        </w:rPr>
      </w:pPr>
      <w:bookmarkStart w:id="889" w:name="_Toc47383809"/>
      <w:r w:rsidRPr="00CD0FC5">
        <w:rPr>
          <w:sz w:val="32"/>
          <w:rPrChange w:id="890" w:author="Nguyen Van Chau" w:date="2020-07-29T15:26:00Z">
            <w:rPr/>
          </w:rPrChange>
        </w:rPr>
        <w:t>CƠ SỞ LÝ THUYẾT</w:t>
      </w:r>
      <w:bookmarkEnd w:id="889"/>
    </w:p>
    <w:p w14:paraId="2733A22B" w14:textId="430D8F91" w:rsidR="00DA4774" w:rsidDel="00EF7BD1" w:rsidRDefault="00DA4774">
      <w:pPr>
        <w:pStyle w:val="u1"/>
        <w:jc w:val="center"/>
        <w:rPr>
          <w:del w:id="891" w:author="Nguyen Van Chau" w:date="2020-07-29T15:08:00Z"/>
          <w:szCs w:val="26"/>
        </w:rPr>
        <w:pPrChange w:id="892" w:author="Nguyen Van Chau" w:date="2020-07-29T15:08:00Z">
          <w:pPr>
            <w:pStyle w:val="u2"/>
          </w:pPr>
        </w:pPrChange>
      </w:pPr>
      <w:bookmarkStart w:id="893" w:name="_Toc44602561"/>
      <w:moveFromRangeStart w:id="894" w:author="LeNga" w:date="2020-07-28T16:09:00Z" w:name="move46845006"/>
      <w:moveFrom w:id="895" w:author="LeNga" w:date="2020-07-28T16:09:00Z">
        <w:r w:rsidDel="00BF360B">
          <w:rPr>
            <w:szCs w:val="26"/>
          </w:rPr>
          <w:t>3.1 Tổng quan về nhận diện khuôn mặ</w:t>
        </w:r>
        <w:del w:id="896" w:author="Nguyen Van Chau" w:date="2020-07-29T15:08:00Z">
          <w:r w:rsidDel="00EF7BD1">
            <w:rPr>
              <w:szCs w:val="26"/>
            </w:rPr>
            <w:delText>t</w:delText>
          </w:r>
          <w:r w:rsidRPr="00EA2CF0" w:rsidDel="00EF7BD1">
            <w:rPr>
              <w:szCs w:val="26"/>
            </w:rPr>
            <w:delText>:</w:delText>
          </w:r>
        </w:del>
      </w:moveFrom>
    </w:p>
    <w:p w14:paraId="47A67DAD" w14:textId="640685DD" w:rsidR="00DA4774" w:rsidDel="00EF7BD1" w:rsidRDefault="00DA4774">
      <w:pPr>
        <w:pStyle w:val="u1"/>
        <w:jc w:val="center"/>
        <w:rPr>
          <w:del w:id="897" w:author="Nguyen Van Chau" w:date="2020-07-29T15:08:00Z"/>
        </w:rPr>
        <w:pPrChange w:id="898" w:author="Nguyen Van Chau" w:date="2020-07-29T15:08:00Z">
          <w:pPr>
            <w:spacing w:before="120" w:after="120" w:line="360" w:lineRule="auto"/>
            <w:ind w:firstLine="720"/>
            <w:jc w:val="both"/>
          </w:pPr>
        </w:pPrChange>
      </w:pPr>
      <w:moveFrom w:id="899" w:author="LeNga" w:date="2020-07-28T16:09:00Z">
        <w:del w:id="900" w:author="Nguyen Van Chau" w:date="2020-07-29T15:08:00Z">
          <w:r w:rsidRPr="00DA4774" w:rsidDel="00EF7BD1">
            <w:delText xml:space="preserve">Nhận diện khuôn mặt (Face recogintion) đang được ứng dụng trong nhiều lĩnh vực. Hệ thống nhận dạng khuôn mặt là một ứng dụng cho phép máy tính tự động xác định hoặc nhận dạng một người nào đó từ một bức hình ảnh kỹ thuật số hoặc một khung hình video từ một nguồn video. </w:delText>
          </w:r>
        </w:del>
      </w:moveFrom>
    </w:p>
    <w:p w14:paraId="26198204" w14:textId="62CFD7B1" w:rsidR="00D60BF8" w:rsidDel="00EF7BD1" w:rsidRDefault="00D60BF8">
      <w:pPr>
        <w:pStyle w:val="u1"/>
        <w:jc w:val="center"/>
        <w:rPr>
          <w:del w:id="901" w:author="Nguyen Van Chau" w:date="2020-07-29T15:08:00Z"/>
        </w:rPr>
        <w:pPrChange w:id="902" w:author="Nguyen Van Chau" w:date="2020-07-29T15:08:00Z">
          <w:pPr>
            <w:spacing w:before="120" w:after="120" w:line="360" w:lineRule="auto"/>
            <w:ind w:firstLine="720"/>
            <w:jc w:val="both"/>
          </w:pPr>
        </w:pPrChange>
      </w:pPr>
      <w:moveFrom w:id="903" w:author="LeNga" w:date="2020-07-28T16:09:00Z">
        <w:del w:id="904" w:author="Nguyen Van Chau" w:date="2020-07-29T15:08:00Z">
          <w:r w:rsidRPr="008A4ABD" w:rsidDel="00EF7BD1">
            <w:delText>Nhận dạng khuôn mặt là một bài toán khá phức tạp, nó đòi hỏi một loạt các vấn đề cần thực hiện:</w:delText>
          </w:r>
        </w:del>
      </w:moveFrom>
    </w:p>
    <w:p w14:paraId="3B9DA3DA" w14:textId="101BA05F" w:rsidR="00D60BF8" w:rsidRPr="008A4ABD" w:rsidDel="00EF7BD1" w:rsidRDefault="00D60BF8">
      <w:pPr>
        <w:pStyle w:val="u1"/>
        <w:jc w:val="center"/>
        <w:rPr>
          <w:del w:id="905" w:author="Nguyen Van Chau" w:date="2020-07-29T15:08:00Z"/>
          <w:szCs w:val="26"/>
        </w:rPr>
        <w:pPrChange w:id="906" w:author="Nguyen Van Chau" w:date="2020-07-29T15:08:00Z">
          <w:pPr>
            <w:pStyle w:val="oancuaDanhsach"/>
            <w:numPr>
              <w:numId w:val="31"/>
            </w:numPr>
            <w:spacing w:before="120" w:after="120" w:line="360" w:lineRule="auto"/>
            <w:ind w:left="1440" w:hanging="360"/>
            <w:jc w:val="both"/>
          </w:pPr>
        </w:pPrChange>
      </w:pPr>
      <w:moveFrom w:id="907" w:author="LeNga" w:date="2020-07-28T16:09:00Z">
        <w:del w:id="908" w:author="Nguyen Van Chau" w:date="2020-07-29T15:08:00Z">
          <w:r w:rsidRPr="008A4ABD" w:rsidDel="00EF7BD1">
            <w:rPr>
              <w:szCs w:val="26"/>
            </w:rPr>
            <w:delText>Viận dạng khuôn mặt là một bài toán khá phức tạp, nó đòi hỏi một loạt các vấn đề c</w:delText>
          </w:r>
          <w:r w:rsidDel="00EF7BD1">
            <w:rPr>
              <w:szCs w:val="26"/>
            </w:rPr>
            <w:delText>.</w:delText>
          </w:r>
        </w:del>
      </w:moveFrom>
    </w:p>
    <w:p w14:paraId="29A3B837" w14:textId="34843859" w:rsidR="00D60BF8" w:rsidDel="00EF7BD1" w:rsidRDefault="00D60BF8">
      <w:pPr>
        <w:pStyle w:val="u1"/>
        <w:jc w:val="center"/>
        <w:rPr>
          <w:del w:id="909" w:author="Nguyen Van Chau" w:date="2020-07-29T15:08:00Z"/>
          <w:szCs w:val="26"/>
        </w:rPr>
        <w:pPrChange w:id="910" w:author="Nguyen Van Chau" w:date="2020-07-29T15:08:00Z">
          <w:pPr>
            <w:pStyle w:val="oancuaDanhsach"/>
            <w:numPr>
              <w:numId w:val="31"/>
            </w:numPr>
            <w:spacing w:before="120" w:after="120" w:line="360" w:lineRule="auto"/>
            <w:ind w:left="1440" w:hanging="360"/>
            <w:jc w:val="both"/>
          </w:pPr>
        </w:pPrChange>
      </w:pPr>
      <w:moveFrom w:id="911" w:author="LeNga" w:date="2020-07-28T16:09:00Z">
        <w:del w:id="912" w:author="Nguyen Van Chau" w:date="2020-07-29T15:08:00Z">
          <w:r w:rsidRPr="008A4ABD" w:rsidDel="00EF7BD1">
            <w:rPr>
              <w:szCs w:val="26"/>
            </w:rPr>
            <w:delText>Focus vào thuôn mặt là một bài toán khá phức tạp, nó đòi hỏi một loạt các vấn đề cần thực hiện:ạng khuôn mặt là một</w:delText>
          </w:r>
        </w:del>
      </w:moveFrom>
    </w:p>
    <w:p w14:paraId="08DEDD8A" w14:textId="61D0753F" w:rsidR="00D60BF8" w:rsidRPr="008A4ABD" w:rsidDel="00EF7BD1" w:rsidRDefault="00D60BF8">
      <w:pPr>
        <w:pStyle w:val="u1"/>
        <w:jc w:val="center"/>
        <w:rPr>
          <w:del w:id="913" w:author="Nguyen Van Chau" w:date="2020-07-29T15:08:00Z"/>
          <w:szCs w:val="26"/>
        </w:rPr>
        <w:pPrChange w:id="914" w:author="Nguyen Van Chau" w:date="2020-07-29T15:08:00Z">
          <w:pPr>
            <w:pStyle w:val="oancuaDanhsach"/>
            <w:numPr>
              <w:numId w:val="31"/>
            </w:numPr>
            <w:spacing w:before="120" w:after="120" w:line="360" w:lineRule="auto"/>
            <w:ind w:left="1440" w:hanging="360"/>
            <w:jc w:val="both"/>
          </w:pPr>
        </w:pPrChange>
      </w:pPr>
      <w:moveFrom w:id="915" w:author="LeNga" w:date="2020-07-28T16:09:00Z">
        <w:del w:id="916" w:author="Nguyen Van Chau" w:date="2020-07-29T15:08:00Z">
          <w:r w:rsidDel="00EF7BD1">
            <w:rPr>
              <w:szCs w:val="26"/>
            </w:rPr>
            <w:delText>L</w:delText>
          </w:r>
          <w:r w:rsidRPr="008A4ABD" w:rsidDel="00EF7BD1">
            <w:rPr>
              <w:szCs w:val="26"/>
            </w:rPr>
            <w:delText xml:space="preserve">ựocus vào thuôn mặt là một bài toán khá phức tạp, </w:delText>
          </w:r>
          <w:r w:rsidDel="00EF7BD1">
            <w:rPr>
              <w:szCs w:val="26"/>
            </w:rPr>
            <w:delText>t.</w:delText>
          </w:r>
        </w:del>
      </w:moveFrom>
    </w:p>
    <w:p w14:paraId="7A72F429" w14:textId="6D4D8C0E" w:rsidR="003A69D7" w:rsidRPr="001A38EA" w:rsidDel="00EF7BD1" w:rsidRDefault="00D60BF8">
      <w:pPr>
        <w:pStyle w:val="u1"/>
        <w:jc w:val="center"/>
        <w:rPr>
          <w:del w:id="917" w:author="Nguyen Van Chau" w:date="2020-07-29T15:08:00Z"/>
          <w:szCs w:val="26"/>
        </w:rPr>
        <w:pPrChange w:id="918" w:author="Nguyen Van Chau" w:date="2020-07-29T15:08:00Z">
          <w:pPr>
            <w:pStyle w:val="oancuaDanhsach"/>
            <w:numPr>
              <w:numId w:val="31"/>
            </w:numPr>
            <w:spacing w:before="120" w:after="120" w:line="360" w:lineRule="auto"/>
            <w:ind w:left="1440" w:hanging="360"/>
            <w:jc w:val="both"/>
          </w:pPr>
        </w:pPrChange>
      </w:pPr>
      <w:moveFrom w:id="919" w:author="LeNga" w:date="2020-07-28T16:09:00Z">
        <w:del w:id="920" w:author="Nguyen Van Chau" w:date="2020-07-29T15:08:00Z">
          <w:r w:rsidRPr="008A4ABD" w:rsidDel="00EF7BD1">
            <w:rPr>
              <w:szCs w:val="26"/>
            </w:rPr>
            <w:delText>So sánh nhthuôn mặt là một bài toán khá phức tạp, nó đòi hỏi một lo</w:delText>
          </w:r>
          <w:r w:rsidDel="00EF7BD1">
            <w:rPr>
              <w:szCs w:val="26"/>
            </w:rPr>
            <w:delText>c đsánh nht</w:delText>
          </w:r>
          <w:r w:rsidRPr="008A4ABD" w:rsidDel="00EF7BD1">
            <w:rPr>
              <w:szCs w:val="26"/>
            </w:rPr>
            <w:delText xml:space="preserve"> cđsánh </w:delText>
          </w:r>
        </w:del>
      </w:moveFrom>
    </w:p>
    <w:p w14:paraId="7C1771DE" w14:textId="67E78C4E" w:rsidR="0044223A" w:rsidRPr="0044223A" w:rsidDel="00EF7BD1" w:rsidRDefault="0044223A">
      <w:pPr>
        <w:pStyle w:val="u1"/>
        <w:jc w:val="center"/>
        <w:rPr>
          <w:del w:id="921" w:author="Nguyen Van Chau" w:date="2020-07-29T15:08:00Z"/>
        </w:rPr>
        <w:pPrChange w:id="922" w:author="Nguyen Van Chau" w:date="2020-07-29T15:08:00Z">
          <w:pPr>
            <w:spacing w:before="120" w:after="120" w:line="360" w:lineRule="auto"/>
            <w:ind w:firstLine="720"/>
            <w:jc w:val="both"/>
          </w:pPr>
        </w:pPrChange>
      </w:pPr>
      <w:moveFrom w:id="923" w:author="LeNga" w:date="2020-07-28T16:09:00Z">
        <w:del w:id="924" w:author="Nguyen Van Chau" w:date="2020-07-29T15:08:00Z">
          <w:r w:rsidRPr="0044223A" w:rsidDel="00EF7BD1">
            <w:delText>Mỗi khuôn mặt đều có nhiều điểm mốc, những phần lồi lõm tạo nên các đặc điểm của khuôn mặt. Các hệ thống nhận diện khuôn mặt định nghĩa những điểm này là những điểm nút. Mỗi mặt người có khoảng 80 điểm nút. Có thể nhận diện một số điểm nút như sau:</w:delText>
          </w:r>
        </w:del>
      </w:moveFrom>
    </w:p>
    <w:p w14:paraId="2A783E39" w14:textId="56F0CD2D" w:rsidR="0044223A" w:rsidRPr="0031456E" w:rsidDel="00EF7BD1" w:rsidRDefault="0044223A">
      <w:pPr>
        <w:pStyle w:val="u1"/>
        <w:jc w:val="center"/>
        <w:rPr>
          <w:del w:id="925" w:author="Nguyen Van Chau" w:date="2020-07-29T15:08:00Z"/>
          <w:szCs w:val="26"/>
        </w:rPr>
        <w:pPrChange w:id="926" w:author="Nguyen Van Chau" w:date="2020-07-29T15:08:00Z">
          <w:pPr>
            <w:pStyle w:val="oancuaDanhsach"/>
            <w:numPr>
              <w:numId w:val="32"/>
            </w:numPr>
            <w:spacing w:before="120" w:after="120" w:line="360" w:lineRule="auto"/>
            <w:ind w:left="1440" w:hanging="360"/>
            <w:jc w:val="both"/>
          </w:pPr>
        </w:pPrChange>
      </w:pPr>
      <w:moveFrom w:id="927" w:author="LeNga" w:date="2020-07-28T16:09:00Z">
        <w:del w:id="928" w:author="Nguyen Van Chau" w:date="2020-07-29T15:08:00Z">
          <w:r w:rsidRPr="0031456E" w:rsidDel="00EF7BD1">
            <w:rPr>
              <w:szCs w:val="26"/>
            </w:rPr>
            <w:delText>Kho khuôn mặt đều có nhi</w:delText>
          </w:r>
        </w:del>
      </w:moveFrom>
    </w:p>
    <w:p w14:paraId="61F7CBD3" w14:textId="0D245611" w:rsidR="0044223A" w:rsidRPr="0031456E" w:rsidDel="00EF7BD1" w:rsidRDefault="0044223A">
      <w:pPr>
        <w:pStyle w:val="u1"/>
        <w:jc w:val="center"/>
        <w:rPr>
          <w:del w:id="929" w:author="Nguyen Van Chau" w:date="2020-07-29T15:08:00Z"/>
          <w:szCs w:val="26"/>
        </w:rPr>
        <w:pPrChange w:id="930" w:author="Nguyen Van Chau" w:date="2020-07-29T15:08:00Z">
          <w:pPr>
            <w:pStyle w:val="oancuaDanhsach"/>
            <w:numPr>
              <w:numId w:val="32"/>
            </w:numPr>
            <w:spacing w:before="120" w:after="120" w:line="360" w:lineRule="auto"/>
            <w:ind w:left="1440" w:hanging="360"/>
            <w:jc w:val="both"/>
          </w:pPr>
        </w:pPrChange>
      </w:pPr>
      <w:moveFrom w:id="931" w:author="LeNga" w:date="2020-07-28T16:09:00Z">
        <w:del w:id="932" w:author="Nguyen Van Chau" w:date="2020-07-29T15:08:00Z">
          <w:r w:rsidRPr="0031456E" w:rsidDel="00EF7BD1">
            <w:rPr>
              <w:szCs w:val="26"/>
            </w:rPr>
            <w:delText xml:space="preserve">Chi khuôn mặt đều </w:delText>
          </w:r>
        </w:del>
      </w:moveFrom>
    </w:p>
    <w:p w14:paraId="7A53438D" w14:textId="6DEC4D96" w:rsidR="0044223A" w:rsidRPr="0031456E" w:rsidDel="00EF7BD1" w:rsidRDefault="0044223A">
      <w:pPr>
        <w:pStyle w:val="u1"/>
        <w:jc w:val="center"/>
        <w:rPr>
          <w:del w:id="933" w:author="Nguyen Van Chau" w:date="2020-07-29T15:08:00Z"/>
          <w:szCs w:val="26"/>
        </w:rPr>
        <w:pPrChange w:id="934" w:author="Nguyen Van Chau" w:date="2020-07-29T15:08:00Z">
          <w:pPr>
            <w:pStyle w:val="oancuaDanhsach"/>
            <w:numPr>
              <w:numId w:val="32"/>
            </w:numPr>
            <w:spacing w:before="120" w:after="120" w:line="360" w:lineRule="auto"/>
            <w:ind w:left="1440" w:hanging="360"/>
            <w:jc w:val="both"/>
          </w:pPr>
        </w:pPrChange>
      </w:pPr>
      <w:moveFrom w:id="935" w:author="LeNga" w:date="2020-07-28T16:09:00Z">
        <w:del w:id="936" w:author="Nguyen Van Chau" w:date="2020-07-29T15:08:00Z">
          <w:r w:rsidRPr="0031456E" w:rsidDel="00EF7BD1">
            <w:rPr>
              <w:szCs w:val="26"/>
            </w:rPr>
            <w:delText xml:space="preserve">Đhi khuôn mặt đều </w:delText>
          </w:r>
        </w:del>
      </w:moveFrom>
    </w:p>
    <w:p w14:paraId="6753799F" w14:textId="617811AA" w:rsidR="0044223A" w:rsidRPr="0031456E" w:rsidDel="00EF7BD1" w:rsidRDefault="0044223A">
      <w:pPr>
        <w:pStyle w:val="u1"/>
        <w:jc w:val="center"/>
        <w:rPr>
          <w:del w:id="937" w:author="Nguyen Van Chau" w:date="2020-07-29T15:08:00Z"/>
          <w:szCs w:val="26"/>
        </w:rPr>
        <w:pPrChange w:id="938" w:author="Nguyen Van Chau" w:date="2020-07-29T15:08:00Z">
          <w:pPr>
            <w:pStyle w:val="oancuaDanhsach"/>
            <w:numPr>
              <w:numId w:val="32"/>
            </w:numPr>
            <w:spacing w:before="120" w:after="120" w:line="360" w:lineRule="auto"/>
            <w:ind w:left="1440" w:hanging="360"/>
            <w:jc w:val="both"/>
          </w:pPr>
        </w:pPrChange>
      </w:pPr>
      <w:moveFrom w:id="939" w:author="LeNga" w:date="2020-07-28T16:09:00Z">
        <w:del w:id="940" w:author="Nguyen Van Chau" w:date="2020-07-29T15:08:00Z">
          <w:r w:rsidRPr="0031456E" w:rsidDel="00EF7BD1">
            <w:rPr>
              <w:szCs w:val="26"/>
            </w:rPr>
            <w:delText>Hình duôn mặt đều có nhiề</w:delText>
          </w:r>
        </w:del>
      </w:moveFrom>
    </w:p>
    <w:p w14:paraId="113212CC" w14:textId="2A12C11F" w:rsidR="0044223A" w:rsidRPr="0031456E" w:rsidDel="00EF7BD1" w:rsidRDefault="0044223A">
      <w:pPr>
        <w:pStyle w:val="u1"/>
        <w:jc w:val="center"/>
        <w:rPr>
          <w:del w:id="941" w:author="Nguyen Van Chau" w:date="2020-07-29T15:08:00Z"/>
          <w:szCs w:val="26"/>
        </w:rPr>
        <w:pPrChange w:id="942" w:author="Nguyen Van Chau" w:date="2020-07-29T15:08:00Z">
          <w:pPr>
            <w:pStyle w:val="oancuaDanhsach"/>
            <w:numPr>
              <w:numId w:val="32"/>
            </w:numPr>
            <w:spacing w:before="120" w:after="120" w:line="360" w:lineRule="auto"/>
            <w:ind w:left="1440" w:hanging="360"/>
            <w:jc w:val="both"/>
          </w:pPr>
        </w:pPrChange>
      </w:pPr>
      <w:moveFrom w:id="943" w:author="LeNga" w:date="2020-07-28T16:09:00Z">
        <w:del w:id="944" w:author="Nguyen Van Chau" w:date="2020-07-29T15:08:00Z">
          <w:r w:rsidRPr="0031456E" w:rsidDel="00EF7BD1">
            <w:rPr>
              <w:szCs w:val="26"/>
            </w:rPr>
            <w:delText>Đình duôn mặt đều có</w:delText>
          </w:r>
        </w:del>
      </w:moveFrom>
    </w:p>
    <w:p w14:paraId="68FA8724" w14:textId="65661231" w:rsidR="006F6F58" w:rsidDel="00EF7BD1" w:rsidRDefault="006F6F58">
      <w:pPr>
        <w:pStyle w:val="u1"/>
        <w:jc w:val="center"/>
        <w:rPr>
          <w:del w:id="945" w:author="Nguyen Van Chau" w:date="2020-07-29T15:08:00Z"/>
        </w:rPr>
        <w:pPrChange w:id="946" w:author="Nguyen Van Chau" w:date="2020-07-29T15:08:00Z">
          <w:pPr>
            <w:keepNext/>
            <w:spacing w:before="120" w:after="120" w:line="360" w:lineRule="auto"/>
            <w:jc w:val="center"/>
          </w:pPr>
        </w:pPrChange>
      </w:pPr>
      <w:moveFrom w:id="947" w:author="LeNga" w:date="2020-07-28T16:09:00Z">
        <w:del w:id="948" w:author="Nguyen Van Chau" w:date="2020-07-29T15:08:00Z">
          <w:r w:rsidDel="00EF7BD1">
            <w:rPr>
              <w:noProof/>
            </w:rPr>
            <w:drawing>
              <wp:inline distT="0" distB="0" distL="0" distR="0" wp14:anchorId="3F51D624" wp14:editId="2909E394">
                <wp:extent cx="5448300" cy="2859985"/>
                <wp:effectExtent l="0" t="0" r="0" b="0"/>
                <wp:docPr id="15" name="Picture 15" descr="Top 10 Facial Recognition APIs (Updated for 2020) | Rapi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Facial Recognition APIs (Updated for 2020) | RapidAP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8300" cy="2859985"/>
                        </a:xfrm>
                        <a:prstGeom prst="rect">
                          <a:avLst/>
                        </a:prstGeom>
                        <a:noFill/>
                        <a:ln>
                          <a:noFill/>
                        </a:ln>
                      </pic:spPr>
                    </pic:pic>
                  </a:graphicData>
                </a:graphic>
              </wp:inline>
            </w:drawing>
          </w:r>
        </w:del>
      </w:moveFrom>
    </w:p>
    <w:p w14:paraId="7BF11C85" w14:textId="46E68E95" w:rsidR="006F6F58" w:rsidDel="00EF7BD1" w:rsidRDefault="006F6F58">
      <w:pPr>
        <w:pStyle w:val="u1"/>
        <w:jc w:val="center"/>
        <w:rPr>
          <w:del w:id="949" w:author="Nguyen Van Chau" w:date="2020-07-29T15:08:00Z"/>
        </w:rPr>
        <w:pPrChange w:id="950" w:author="Nguyen Van Chau" w:date="2020-07-29T15:08:00Z">
          <w:pPr>
            <w:pStyle w:val="Chuthich"/>
          </w:pPr>
        </w:pPrChange>
      </w:pPr>
      <w:moveFrom w:id="951" w:author="LeNga" w:date="2020-07-28T16:09:00Z">
        <w:del w:id="952" w:author="Nguyen Van Chau" w:date="2020-07-29T15:08:00Z">
          <w:r w:rsidDel="00EF7BD1">
            <w:delText xml:space="preserve">Hình </w:delText>
          </w:r>
          <w:r w:rsidR="00B54500" w:rsidDel="00EF7BD1">
            <w:fldChar w:fldCharType="begin"/>
          </w:r>
          <w:r w:rsidR="00B54500" w:rsidDel="00EF7BD1">
            <w:delInstrText xml:space="preserve"> SEQ Hình \* ARABIC </w:delInstrText>
          </w:r>
          <w:r w:rsidR="00B54500" w:rsidDel="00EF7BD1">
            <w:fldChar w:fldCharType="separate"/>
          </w:r>
          <w:r w:rsidR="00D53D86" w:rsidDel="00EF7BD1">
            <w:rPr>
              <w:noProof/>
            </w:rPr>
            <w:delText>1</w:delText>
          </w:r>
          <w:r w:rsidR="00B54500" w:rsidDel="00EF7BD1">
            <w:rPr>
              <w:noProof/>
            </w:rPr>
            <w:fldChar w:fldCharType="end"/>
          </w:r>
          <w:r w:rsidDel="00EF7BD1">
            <w:delText>. Nhận diện khuôn mặt</w:delText>
          </w:r>
        </w:del>
      </w:moveFrom>
    </w:p>
    <w:p w14:paraId="3459DA39" w14:textId="54B68F0C" w:rsidR="009F6005" w:rsidRPr="009F6005" w:rsidDel="00EF7BD1" w:rsidRDefault="009F6005">
      <w:pPr>
        <w:pStyle w:val="u1"/>
        <w:jc w:val="center"/>
        <w:rPr>
          <w:del w:id="953" w:author="Nguyen Van Chau" w:date="2020-07-29T15:08:00Z"/>
        </w:rPr>
        <w:pPrChange w:id="954" w:author="Nguyen Van Chau" w:date="2020-07-29T15:08:00Z">
          <w:pPr/>
        </w:pPrChange>
      </w:pPr>
    </w:p>
    <w:p w14:paraId="1BEF3B30" w14:textId="77EFFAED" w:rsidR="00E04825" w:rsidRPr="00E04825" w:rsidDel="00EF7BD1" w:rsidRDefault="00E04825">
      <w:pPr>
        <w:pStyle w:val="u1"/>
        <w:jc w:val="center"/>
        <w:rPr>
          <w:del w:id="955" w:author="Nguyen Van Chau" w:date="2020-07-29T15:08:00Z"/>
        </w:rPr>
        <w:pPrChange w:id="956" w:author="Nguyen Van Chau" w:date="2020-07-29T15:08:00Z">
          <w:pPr>
            <w:spacing w:before="120" w:after="120" w:line="360" w:lineRule="auto"/>
            <w:ind w:firstLine="720"/>
            <w:jc w:val="both"/>
          </w:pPr>
        </w:pPrChange>
      </w:pPr>
      <w:moveFrom w:id="957" w:author="LeNga" w:date="2020-07-28T16:09:00Z">
        <w:del w:id="958" w:author="Nguyen Van Chau" w:date="2020-07-29T15:08:00Z">
          <w:r w:rsidRPr="00E04825" w:rsidDel="00EF7BD1">
            <w:delText>Một số thuật toán nhận dạng khuôn mặt xác định các đặc điểm khuôn mặt bằng cách trích xuất các ranh giới, hoặc đặc điểm, từ một hình ảnh khuôn mặt của đối tượng. Từ đó các thuật toán sẽ trích xuất được các thông tin, và những tính năng này sau đó được sử dụng để tìm kiếm các hình ảnh khác với các tính năng phù hợp. Trong trường hợp sử dụng để nhận diện, cần phải lưu lại thông tin khuôn mặt để ghi nhớ trước. Các thuật toán sẽ đơn giản hóa một tập các hình ảnh khuôn mặt và sau đó nén dữ liệu khuôn mặt, chỉ lưu dữ liệu hình ảnh nào là hữu ích cho việc nhận dạng khuôn mặt. Khi đó, muốn nhận diện sẽ so sánh hình ảnh mẫu với các dữ liệu khuôn mặt đã lưu.</w:delText>
          </w:r>
        </w:del>
      </w:moveFrom>
    </w:p>
    <w:p w14:paraId="7A8E882E" w14:textId="01DAC109" w:rsidR="00E04825" w:rsidRPr="00E04825" w:rsidDel="00EF7BD1" w:rsidRDefault="00E04825">
      <w:pPr>
        <w:pStyle w:val="u1"/>
        <w:jc w:val="center"/>
        <w:rPr>
          <w:del w:id="959" w:author="Nguyen Van Chau" w:date="2020-07-29T15:08:00Z"/>
        </w:rPr>
        <w:pPrChange w:id="960" w:author="Nguyen Van Chau" w:date="2020-07-29T15:08:00Z">
          <w:pPr>
            <w:spacing w:before="120" w:after="120" w:line="360" w:lineRule="auto"/>
            <w:ind w:firstLine="720"/>
            <w:jc w:val="both"/>
          </w:pPr>
        </w:pPrChange>
      </w:pPr>
      <w:moveFrom w:id="961" w:author="LeNga" w:date="2020-07-28T16:09:00Z">
        <w:r w:rsidRPr="00E04825" w:rsidDel="00BF360B">
          <w:t>Các thuật toán nhận dạng có thể được chia thành hai hướng chính, là hình học, đó là nhìn vào tính năng phân biệt, hoặc trắc quang (đo sáng), là sử dụng phương pháp thống kê để ‘chưng cất’ một hình ảnh thành những giá trị và so sánh các giá trị với các mẫu để loại bỏ chênh lệch.</w:t>
        </w:r>
      </w:moveFrom>
    </w:p>
    <w:p w14:paraId="1B4634FA" w14:textId="745A2FE7" w:rsidR="00E04825" w:rsidRDefault="00E04825">
      <w:pPr>
        <w:pStyle w:val="u1"/>
        <w:jc w:val="center"/>
        <w:pPrChange w:id="962" w:author="Nguyen Van Chau" w:date="2020-07-29T15:08:00Z">
          <w:pPr>
            <w:spacing w:before="120" w:after="120" w:line="360" w:lineRule="auto"/>
            <w:ind w:firstLine="720"/>
            <w:jc w:val="both"/>
          </w:pPr>
        </w:pPrChange>
      </w:pPr>
      <w:moveFrom w:id="963" w:author="LeNga" w:date="2020-07-28T16:09:00Z">
        <w:r w:rsidRPr="00E04825" w:rsidDel="00BF360B">
          <w:t>Tuy nhiên, các trường hợp nhận diện thường không phải lúc nào cũng được đo đạc trong môi trường ổn định, có thể bị ảnh hưởng ngay chỉ bởi sự thiếu sáng, hay góc nghiêng của khuôn mặt, do đó ảnh hưởng đáng kể đến độ chính xác của kết quả.</w:t>
        </w:r>
      </w:moveFrom>
      <w:moveFromRangeEnd w:id="894"/>
    </w:p>
    <w:p w14:paraId="6411D475" w14:textId="245528D3" w:rsidR="00B31BD3" w:rsidRPr="00F916DC" w:rsidRDefault="00B31BD3">
      <w:pPr>
        <w:pStyle w:val="u2"/>
        <w:rPr>
          <w:sz w:val="26"/>
          <w:szCs w:val="26"/>
          <w:rPrChange w:id="964" w:author="Nguyen Van Chau" w:date="2020-07-29T15:14:00Z">
            <w:rPr/>
          </w:rPrChange>
        </w:rPr>
      </w:pPr>
      <w:del w:id="965" w:author="LeNga" w:date="2020-07-28T16:10:00Z">
        <w:r w:rsidRPr="00F916DC" w:rsidDel="00BF360B">
          <w:rPr>
            <w:sz w:val="26"/>
            <w:szCs w:val="26"/>
            <w:rPrChange w:id="966" w:author="Nguyen Van Chau" w:date="2020-07-29T15:14:00Z">
              <w:rPr/>
            </w:rPrChange>
          </w:rPr>
          <w:delText>3</w:delText>
        </w:r>
      </w:del>
      <w:bookmarkStart w:id="967" w:name="_Toc47383810"/>
      <w:ins w:id="968" w:author="LeNga" w:date="2020-07-28T16:10:00Z">
        <w:r w:rsidR="00BF360B" w:rsidRPr="00F916DC">
          <w:rPr>
            <w:sz w:val="26"/>
            <w:szCs w:val="26"/>
            <w:rPrChange w:id="969" w:author="Nguyen Van Chau" w:date="2020-07-29T15:14:00Z">
              <w:rPr/>
            </w:rPrChange>
          </w:rPr>
          <w:t>2</w:t>
        </w:r>
      </w:ins>
      <w:r w:rsidRPr="00F916DC">
        <w:rPr>
          <w:sz w:val="26"/>
          <w:szCs w:val="26"/>
          <w:rPrChange w:id="970" w:author="Nguyen Van Chau" w:date="2020-07-29T15:14:00Z">
            <w:rPr/>
          </w:rPrChange>
        </w:rPr>
        <w:t>.</w:t>
      </w:r>
      <w:del w:id="971" w:author="LeNga" w:date="2020-07-28T16:10:00Z">
        <w:r w:rsidRPr="00F916DC" w:rsidDel="00BF360B">
          <w:rPr>
            <w:sz w:val="26"/>
            <w:szCs w:val="26"/>
            <w:rPrChange w:id="972" w:author="Nguyen Van Chau" w:date="2020-07-29T15:14:00Z">
              <w:rPr/>
            </w:rPrChange>
          </w:rPr>
          <w:delText xml:space="preserve">2 </w:delText>
        </w:r>
      </w:del>
      <w:ins w:id="973" w:author="LeNga" w:date="2020-07-28T16:10:00Z">
        <w:r w:rsidR="00BF360B" w:rsidRPr="00F916DC">
          <w:rPr>
            <w:sz w:val="26"/>
            <w:szCs w:val="26"/>
            <w:rPrChange w:id="974" w:author="Nguyen Van Chau" w:date="2020-07-29T15:14:00Z">
              <w:rPr/>
            </w:rPrChange>
          </w:rPr>
          <w:t>1</w:t>
        </w:r>
      </w:ins>
      <w:ins w:id="975" w:author="Nguyen Van Chau" w:date="2020-07-29T15:27:00Z">
        <w:r w:rsidR="0035479C">
          <w:rPr>
            <w:sz w:val="26"/>
            <w:szCs w:val="26"/>
            <w:lang w:val="en-US"/>
          </w:rPr>
          <w:t>.</w:t>
        </w:r>
      </w:ins>
      <w:ins w:id="976" w:author="LeNga" w:date="2020-07-28T16:10:00Z">
        <w:del w:id="977" w:author="Nguyen Van Chau" w:date="2020-07-29T15:27:00Z">
          <w:r w:rsidR="00BF360B" w:rsidRPr="00F916DC" w:rsidDel="0035479C">
            <w:rPr>
              <w:sz w:val="26"/>
              <w:szCs w:val="26"/>
              <w:rPrChange w:id="978" w:author="Nguyen Van Chau" w:date="2020-07-29T15:14:00Z">
                <w:rPr/>
              </w:rPrChange>
            </w:rPr>
            <w:delText xml:space="preserve"> </w:delText>
          </w:r>
        </w:del>
      </w:ins>
      <w:r w:rsidRPr="00F916DC">
        <w:rPr>
          <w:sz w:val="26"/>
          <w:szCs w:val="26"/>
          <w:rPrChange w:id="979" w:author="Nguyen Van Chau" w:date="2020-07-29T15:14:00Z">
            <w:rPr/>
          </w:rPrChange>
        </w:rPr>
        <w:t>Tìm hiểu về OpenCV</w:t>
      </w:r>
      <w:bookmarkEnd w:id="967"/>
      <w:del w:id="980" w:author="Nguyen Van Chau" w:date="2020-07-29T15:26:00Z">
        <w:r w:rsidRPr="00F916DC" w:rsidDel="0035479C">
          <w:rPr>
            <w:sz w:val="26"/>
            <w:szCs w:val="26"/>
            <w:rPrChange w:id="981" w:author="Nguyen Van Chau" w:date="2020-07-29T15:14:00Z">
              <w:rPr/>
            </w:rPrChange>
          </w:rPr>
          <w:delText>:</w:delText>
        </w:r>
      </w:del>
    </w:p>
    <w:p w14:paraId="1B108A50" w14:textId="77777777" w:rsidR="00B31BD3" w:rsidRDefault="00B31BD3" w:rsidP="00B31BD3">
      <w:pPr>
        <w:spacing w:before="120" w:after="120" w:line="360" w:lineRule="auto"/>
        <w:ind w:firstLine="720"/>
        <w:jc w:val="both"/>
      </w:pPr>
      <w:r w:rsidRPr="00872A53">
        <w:t>OpenCV (Open Source Computer Vision Library) là một thư viện các chức năng lập trình chủ yếu nhắm vào tầm nhìn máy tính thời gian thực. OpenCV hỗ trợ</w:t>
      </w:r>
      <w:r>
        <w:t xml:space="preserve"> nhiều ngôn ngữ lập trình như C</w:t>
      </w:r>
      <w:r w:rsidRPr="00872A53">
        <w:t xml:space="preserve">++, Python, </w:t>
      </w:r>
      <w:proofErr w:type="gramStart"/>
      <w:r w:rsidRPr="00872A53">
        <w:t>Java,…</w:t>
      </w:r>
      <w:proofErr w:type="gramEnd"/>
      <w:r w:rsidRPr="00872A53">
        <w:t xml:space="preserve"> và có sẵn trên các nền tảng khác nhau bao gồm Windows, Linux, Mac OS, Android và iOS. Các giao diện cho các hoạt động GPU tốc độ cao dựa trên CUDA và OpenCL cũng đang được phát triển tích cực.</w:t>
      </w:r>
    </w:p>
    <w:p w14:paraId="6496D190" w14:textId="02BD3D1D" w:rsidR="00B31BD3" w:rsidRDefault="00B31BD3" w:rsidP="00B31BD3">
      <w:pPr>
        <w:spacing w:before="120" w:after="120" w:line="360" w:lineRule="auto"/>
        <w:ind w:firstLine="720"/>
      </w:pPr>
      <w:r w:rsidRPr="00D11A35">
        <w:t>Cấu trúc tổng quan của OpenCV bao gồm 5 phần chính. 4 trong 5 phần đó đ</w:t>
      </w:r>
      <w:r w:rsidR="00D21D5A">
        <w:t>ược chỉ ra trong hình vẽ dưới.</w:t>
      </w:r>
    </w:p>
    <w:p w14:paraId="08F26B7D" w14:textId="77777777" w:rsidR="00B31BD3" w:rsidRDefault="00B31BD3" w:rsidP="00B31BD3">
      <w:pPr>
        <w:keepNext/>
      </w:pPr>
      <w:r w:rsidRPr="00372E9D">
        <w:rPr>
          <w:noProof/>
        </w:rPr>
        <w:drawing>
          <wp:inline distT="0" distB="0" distL="0" distR="0" wp14:anchorId="24649240" wp14:editId="7B6C61D4">
            <wp:extent cx="5445760" cy="264795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5760" cy="2647950"/>
                    </a:xfrm>
                    <a:prstGeom prst="rect">
                      <a:avLst/>
                    </a:prstGeom>
                    <a:noFill/>
                    <a:ln>
                      <a:noFill/>
                    </a:ln>
                  </pic:spPr>
                </pic:pic>
              </a:graphicData>
            </a:graphic>
          </wp:inline>
        </w:drawing>
      </w:r>
    </w:p>
    <w:p w14:paraId="6C7F4E98" w14:textId="611EDB6A" w:rsidR="00F56A84" w:rsidRPr="00F56A84" w:rsidRDefault="00B31BD3" w:rsidP="00AE3644">
      <w:pPr>
        <w:pStyle w:val="Chuthich"/>
      </w:pPr>
      <w:bookmarkStart w:id="982" w:name="_Toc47384870"/>
      <w:r>
        <w:t xml:space="preserve">Hình </w:t>
      </w:r>
      <w:fldSimple w:instr=" SEQ Hình \* ARABIC ">
        <w:r w:rsidR="00D53D86">
          <w:rPr>
            <w:noProof/>
          </w:rPr>
          <w:t>2</w:t>
        </w:r>
      </w:fldSimple>
      <w:r>
        <w:t>. Cấu trúc các phần của OpenCV</w:t>
      </w:r>
      <w:bookmarkEnd w:id="982"/>
    </w:p>
    <w:p w14:paraId="767915A8" w14:textId="77777777" w:rsidR="00B31BD3" w:rsidRDefault="00B31BD3" w:rsidP="00B31BD3">
      <w:pPr>
        <w:spacing w:before="120" w:after="120" w:line="360" w:lineRule="auto"/>
        <w:jc w:val="both"/>
      </w:pPr>
      <w:r>
        <w:rPr>
          <w:noProof/>
          <w:lang w:eastAsia="vi-VN"/>
        </w:rPr>
        <w:tab/>
      </w:r>
      <w:r>
        <w:t>P</w:t>
      </w:r>
      <w:r w:rsidRPr="0088004E">
        <w:t>hần CV bao gồm các thư viện cơ bản về xử lý ảnh và các giải thuật về thị giác máy tính. M</w:t>
      </w:r>
      <w:r>
        <w:t>L</w:t>
      </w:r>
      <w:r w:rsidRPr="0088004E">
        <w:t>L là bộ thư viện về các thuật toán học máy, bao gồm rất nhiều bộ phân cụm và phân loại thống kê. HighGUI chứa đựng những thủ tục vào ra, các chức năng về lưu trữ cũng như đọc các file ảnh và video. Phần thứ 4, Cxcore chứa đựng các cấu trúc dữ liệu cơ</w:t>
      </w:r>
      <w:r>
        <w:t xml:space="preserve"> </w:t>
      </w:r>
      <w:r w:rsidRPr="001763E0">
        <w:t xml:space="preserve">bản (ví dụ như cấu trúc XML, các cây dữ liệu </w:t>
      </w:r>
      <w:r w:rsidRPr="001763E0">
        <w:lastRenderedPageBreak/>
        <w:t>…). Phần cuối cùng là CvAux, phần này bao gồm các thư viện cho việc phát hiện, theo dõi và nhận dạng đối tượng (khuôn mặt, mắt …).</w:t>
      </w:r>
    </w:p>
    <w:p w14:paraId="1E40C791" w14:textId="43D51202" w:rsidR="00B31BD3" w:rsidRPr="00912F0B" w:rsidRDefault="00B31BD3" w:rsidP="00B31BD3">
      <w:pPr>
        <w:spacing w:before="120" w:after="120" w:line="360" w:lineRule="auto"/>
        <w:ind w:firstLine="720"/>
        <w:jc w:val="both"/>
      </w:pPr>
      <w:r w:rsidRPr="00912F0B">
        <w:t>OpenCV</w:t>
      </w:r>
      <w:r w:rsidR="00C80CE1">
        <w:t xml:space="preserve"> </w:t>
      </w:r>
      <w:r w:rsidRPr="00912F0B">
        <w:t>-</w:t>
      </w:r>
      <w:r w:rsidR="00C80CE1">
        <w:t xml:space="preserve"> </w:t>
      </w:r>
      <w:r w:rsidRPr="00912F0B">
        <w:t>Python là một thư viện các ràng buộc Python được thiết kế để giải quyết các vấn đề về thị giác máy tính.</w:t>
      </w:r>
    </w:p>
    <w:p w14:paraId="3634D121" w14:textId="77777777" w:rsidR="00B31BD3" w:rsidRPr="00912F0B" w:rsidRDefault="00B31BD3" w:rsidP="00B31BD3">
      <w:pPr>
        <w:spacing w:before="120" w:after="120" w:line="360" w:lineRule="auto"/>
        <w:ind w:firstLine="720"/>
        <w:jc w:val="both"/>
      </w:pPr>
      <w:r w:rsidRPr="00912F0B">
        <w:t>Python là ngôn ngữ lập trình có mục đích chung được bắt đầu bởi Guido van Rossum, nó trở nên rất phổ biến rất nhanh, chủ yếu vì tính đơn giản và khả năng đọc mã của nó. Nó cho phép lập trình viên thể hiện ý tưởng trong ít dòng mã hơn mà không làm giảm khả năng đọc.</w:t>
      </w:r>
    </w:p>
    <w:p w14:paraId="2347B575" w14:textId="77777777" w:rsidR="00B31BD3" w:rsidRPr="00912F0B" w:rsidRDefault="00B31BD3" w:rsidP="00B31BD3">
      <w:pPr>
        <w:spacing w:before="120" w:after="120" w:line="360" w:lineRule="auto"/>
        <w:ind w:firstLine="720"/>
        <w:jc w:val="both"/>
      </w:pPr>
      <w:r>
        <w:t>So với các ngôn ngữ như C/C</w:t>
      </w:r>
      <w:r w:rsidRPr="00912F0B">
        <w:t>++, Python chậm hơn. Điều đó nói rằng, Python có</w:t>
      </w:r>
      <w:r>
        <w:t xml:space="preserve"> thể dễ dàng được mở rộng với C/C</w:t>
      </w:r>
      <w:r w:rsidRPr="00912F0B">
        <w:t xml:space="preserve">++, cho phép chúng ta viết </w:t>
      </w:r>
      <w:r>
        <w:t>mã chuyên sâu tính toán trong C/C</w:t>
      </w:r>
      <w:r w:rsidRPr="00912F0B">
        <w:t>++ và tạo các trình bao bọc Python có thể được sử dụng làm mô-đun Python. Điều này mang lại cho chúng ta hai lợi t</w:t>
      </w:r>
      <w:r>
        <w:t>hế: thứ nhất, mã nhanh như mã C/C++ gốc (vì đây là mã C</w:t>
      </w:r>
      <w:r w:rsidRPr="00912F0B">
        <w:t>++ thực tế hoạt động ở chế độ nền) và thứ hai, mã dễ</w:t>
      </w:r>
      <w:r>
        <w:t xml:space="preserve"> dàng hơn trong Python so với C/C</w:t>
      </w:r>
      <w:r w:rsidRPr="00912F0B">
        <w:t>++. OpenCV</w:t>
      </w:r>
      <w:r>
        <w:t xml:space="preserve"> </w:t>
      </w:r>
      <w:r w:rsidRPr="00912F0B">
        <w:t>-</w:t>
      </w:r>
      <w:r>
        <w:t xml:space="preserve"> </w:t>
      </w:r>
      <w:r w:rsidRPr="00912F0B">
        <w:t>Python là một trình bao b</w:t>
      </w:r>
      <w:r>
        <w:t>ọc Python để thực hiện OpenCV C</w:t>
      </w:r>
      <w:r w:rsidRPr="00912F0B">
        <w:t>++ ban đầu.</w:t>
      </w:r>
    </w:p>
    <w:p w14:paraId="3A4B19A4" w14:textId="629103D9" w:rsidR="00B31BD3" w:rsidRDefault="00B31BD3" w:rsidP="00B31BD3">
      <w:pPr>
        <w:spacing w:before="120" w:after="120" w:line="360" w:lineRule="auto"/>
        <w:ind w:firstLine="720"/>
        <w:jc w:val="both"/>
      </w:pPr>
      <w:r w:rsidRPr="00912F0B">
        <w:t>OpenCV</w:t>
      </w:r>
      <w:r>
        <w:t xml:space="preserve"> </w:t>
      </w:r>
      <w:r w:rsidRPr="00912F0B">
        <w:t>-</w:t>
      </w:r>
      <w:r>
        <w:t xml:space="preserve"> </w:t>
      </w:r>
      <w:r w:rsidRPr="00912F0B">
        <w:t>Python sử dụng Numpy, một thư viện được tối ưu hóa cao cho các hoạt động số với cú pháp kiểu MATLAB. Tất cả các cấu trúc mảng OpenCV được chuyển đổi sang và từ các mảng Numpy. Điều này cũng giúp tích hợp dễ dàng hơn với các thư viện khác sử dụng Numpy như SciPy và Matplotlib.</w:t>
      </w:r>
    </w:p>
    <w:p w14:paraId="55F5479D" w14:textId="77777777" w:rsidR="00B04EEE" w:rsidRDefault="00B04EEE">
      <w:pPr>
        <w:rPr>
          <w:b/>
          <w:bCs/>
          <w:lang w:val="vi-VN" w:eastAsia="vi-VN"/>
        </w:rPr>
      </w:pPr>
      <w:r>
        <w:br w:type="page"/>
      </w:r>
    </w:p>
    <w:p w14:paraId="26E802C8" w14:textId="09A08D06" w:rsidR="00160250" w:rsidRPr="00423355" w:rsidRDefault="005D5505" w:rsidP="005D5505">
      <w:pPr>
        <w:pStyle w:val="u2"/>
        <w:rPr>
          <w:sz w:val="26"/>
          <w:szCs w:val="26"/>
          <w:lang w:val="en-US"/>
        </w:rPr>
      </w:pPr>
      <w:del w:id="983" w:author="LeNga" w:date="2020-07-28T16:10:00Z">
        <w:r w:rsidRPr="005D5505" w:rsidDel="00BF360B">
          <w:rPr>
            <w:sz w:val="26"/>
            <w:szCs w:val="26"/>
          </w:rPr>
          <w:lastRenderedPageBreak/>
          <w:delText>3</w:delText>
        </w:r>
      </w:del>
      <w:bookmarkStart w:id="984" w:name="_Toc47383811"/>
      <w:ins w:id="985" w:author="LeNga" w:date="2020-07-28T16:10:00Z">
        <w:r w:rsidR="00BF360B">
          <w:rPr>
            <w:sz w:val="26"/>
            <w:szCs w:val="26"/>
            <w:lang w:val="en-US"/>
          </w:rPr>
          <w:t>2</w:t>
        </w:r>
      </w:ins>
      <w:r w:rsidRPr="005D5505">
        <w:rPr>
          <w:sz w:val="26"/>
          <w:szCs w:val="26"/>
        </w:rPr>
        <w:t>.</w:t>
      </w:r>
      <w:del w:id="986" w:author="LeNga" w:date="2020-07-28T16:10:00Z">
        <w:r w:rsidRPr="005D5505" w:rsidDel="00BF360B">
          <w:rPr>
            <w:sz w:val="26"/>
            <w:szCs w:val="26"/>
          </w:rPr>
          <w:delText>3</w:delText>
        </w:r>
        <w:r w:rsidR="00160250" w:rsidRPr="005D5505" w:rsidDel="00BF360B">
          <w:rPr>
            <w:sz w:val="26"/>
            <w:szCs w:val="26"/>
          </w:rPr>
          <w:delText xml:space="preserve"> </w:delText>
        </w:r>
      </w:del>
      <w:bookmarkEnd w:id="893"/>
      <w:ins w:id="987" w:author="LeNga" w:date="2020-07-28T16:10:00Z">
        <w:r w:rsidR="00BF360B">
          <w:rPr>
            <w:sz w:val="26"/>
            <w:szCs w:val="26"/>
            <w:lang w:val="en-US"/>
          </w:rPr>
          <w:t>2</w:t>
        </w:r>
      </w:ins>
      <w:ins w:id="988" w:author="Nguyen Van Chau" w:date="2020-07-29T15:27:00Z">
        <w:r w:rsidR="0035479C">
          <w:rPr>
            <w:sz w:val="26"/>
            <w:szCs w:val="26"/>
            <w:lang w:val="en-US"/>
          </w:rPr>
          <w:t>.</w:t>
        </w:r>
      </w:ins>
      <w:ins w:id="989" w:author="LeNga" w:date="2020-07-28T16:10:00Z">
        <w:del w:id="990" w:author="Nguyen Van Chau" w:date="2020-07-29T15:27:00Z">
          <w:r w:rsidR="00BF360B" w:rsidRPr="005D5505" w:rsidDel="0035479C">
            <w:rPr>
              <w:sz w:val="26"/>
              <w:szCs w:val="26"/>
            </w:rPr>
            <w:delText xml:space="preserve"> </w:delText>
          </w:r>
        </w:del>
      </w:ins>
      <w:r w:rsidR="00423355" w:rsidRPr="00423355">
        <w:rPr>
          <w:sz w:val="26"/>
          <w:szCs w:val="26"/>
        </w:rPr>
        <w:t>Thuật toán CNN – Convolutional Neural Network</w:t>
      </w:r>
      <w:bookmarkEnd w:id="984"/>
      <w:del w:id="991" w:author="Nguyen Van Chau" w:date="2020-07-29T15:26:00Z">
        <w:r w:rsidR="00423355" w:rsidDel="0035479C">
          <w:rPr>
            <w:sz w:val="26"/>
            <w:szCs w:val="26"/>
            <w:lang w:val="en-US"/>
          </w:rPr>
          <w:delText>:</w:delText>
        </w:r>
      </w:del>
    </w:p>
    <w:p w14:paraId="3097F0D9" w14:textId="50A76D8B" w:rsidR="00160250" w:rsidRDefault="00160250" w:rsidP="00E6628F">
      <w:pPr>
        <w:spacing w:before="120" w:after="120" w:line="360" w:lineRule="auto"/>
        <w:ind w:firstLine="720"/>
        <w:jc w:val="both"/>
      </w:pPr>
      <w:r w:rsidRPr="00A053E1">
        <w:t>Convolutional Neural Networks (CNN) là một trong những mô hình deep learning phổ biến nhất và có ảnh hưởng nhiều nhất trong cộng đồng Computer Vision. CNN được dùng trong trong nhiều bài toán như nhân dạng ảnh, phân tích video, ảnh MRI, hoặc cho bài các bài của lĩnh vự</w:t>
      </w:r>
      <w:r>
        <w:t>c</w:t>
      </w:r>
      <w:r w:rsidRPr="00A053E1">
        <w:t xml:space="preserve"> xử lý ngôn ngữ tự nhiên,</w:t>
      </w:r>
      <w:r w:rsidR="00262A60">
        <w:t xml:space="preserve"> </w:t>
      </w:r>
      <w:r w:rsidRPr="00A053E1">
        <w:t>và hầu hết đều giải quyết tốt các bài toán này.</w:t>
      </w:r>
    </w:p>
    <w:p w14:paraId="4FFF78CB" w14:textId="77777777" w:rsidR="00160250" w:rsidRDefault="00160250" w:rsidP="00E6628F">
      <w:pPr>
        <w:spacing w:before="120" w:after="120" w:line="360" w:lineRule="auto"/>
        <w:ind w:firstLine="720"/>
        <w:jc w:val="both"/>
      </w:pPr>
      <w:r w:rsidRPr="00122162">
        <w:t xml:space="preserve">CNN là một kiến trúc mạng neuron rất thích hợp cho các bài toán mà dữ liệu là ảnh hoặc video. Có </w:t>
      </w:r>
      <w:r>
        <w:t>hai</w:t>
      </w:r>
      <w:r w:rsidRPr="00122162">
        <w:t xml:space="preserve"> loại layer chính trong CNN: </w:t>
      </w:r>
      <w:r>
        <w:t>C</w:t>
      </w:r>
      <w:r w:rsidRPr="00122162">
        <w:t xml:space="preserve">onvolutional layer và </w:t>
      </w:r>
      <w:r>
        <w:t>P</w:t>
      </w:r>
      <w:r w:rsidRPr="00122162">
        <w:t>ooling layer.</w:t>
      </w:r>
    </w:p>
    <w:p w14:paraId="772C5D17" w14:textId="77777777" w:rsidR="00A66715" w:rsidRDefault="00160250" w:rsidP="00A66715">
      <w:pPr>
        <w:keepNext/>
        <w:spacing w:line="276" w:lineRule="auto"/>
        <w:ind w:firstLine="360"/>
      </w:pPr>
      <w:r>
        <w:rPr>
          <w:noProof/>
        </w:rPr>
        <w:drawing>
          <wp:inline distT="0" distB="0" distL="0" distR="0" wp14:anchorId="6A723423" wp14:editId="07F203A5">
            <wp:extent cx="4858158" cy="260087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4286" cy="2604159"/>
                    </a:xfrm>
                    <a:prstGeom prst="rect">
                      <a:avLst/>
                    </a:prstGeom>
                    <a:noFill/>
                    <a:ln>
                      <a:noFill/>
                    </a:ln>
                  </pic:spPr>
                </pic:pic>
              </a:graphicData>
            </a:graphic>
          </wp:inline>
        </w:drawing>
      </w:r>
    </w:p>
    <w:p w14:paraId="16C9D3EC" w14:textId="44F5D20E" w:rsidR="00160250" w:rsidRDefault="00A66715" w:rsidP="00AE3644">
      <w:pPr>
        <w:pStyle w:val="Chuthich"/>
      </w:pPr>
      <w:bookmarkStart w:id="992" w:name="_Toc47384871"/>
      <w:r>
        <w:t xml:space="preserve">Hình </w:t>
      </w:r>
      <w:fldSimple w:instr=" SEQ Hình \* ARABIC ">
        <w:r w:rsidR="00D53D86">
          <w:rPr>
            <w:noProof/>
          </w:rPr>
          <w:t>3</w:t>
        </w:r>
      </w:fldSimple>
      <w:r>
        <w:t>.</w:t>
      </w:r>
      <w:r w:rsidRPr="00A66715">
        <w:t xml:space="preserve"> </w:t>
      </w:r>
      <w:r w:rsidRPr="00EF22F9">
        <w:t>Convolutional Neural Network (CNN)</w:t>
      </w:r>
      <w:bookmarkEnd w:id="992"/>
    </w:p>
    <w:p w14:paraId="320BCBDB" w14:textId="77777777" w:rsidR="00197339" w:rsidRPr="00197339" w:rsidRDefault="00197339" w:rsidP="00197339"/>
    <w:p w14:paraId="29FD09A3" w14:textId="258D1F5B" w:rsidR="00160250" w:rsidRPr="00AD5E74" w:rsidRDefault="0035479C" w:rsidP="00A16F8F">
      <w:pPr>
        <w:pStyle w:val="u3"/>
      </w:pPr>
      <w:bookmarkStart w:id="993" w:name="_Toc47383812"/>
      <w:ins w:id="994" w:author="Nguyen Van Chau" w:date="2020-07-29T15:27:00Z">
        <w:r>
          <w:t>2</w:t>
        </w:r>
      </w:ins>
      <w:del w:id="995" w:author="Nguyen Van Chau" w:date="2020-07-29T15:27:00Z">
        <w:r w:rsidR="00A16F8F" w:rsidDel="0035479C">
          <w:delText>3</w:delText>
        </w:r>
      </w:del>
      <w:r w:rsidR="00A16F8F">
        <w:t>.</w:t>
      </w:r>
      <w:ins w:id="996" w:author="Nguyen Van Chau" w:date="2020-07-29T15:27:00Z">
        <w:r>
          <w:t>2</w:t>
        </w:r>
      </w:ins>
      <w:del w:id="997" w:author="Nguyen Van Chau" w:date="2020-07-29T15:27:00Z">
        <w:r w:rsidR="00A16F8F" w:rsidDel="0035479C">
          <w:delText>3</w:delText>
        </w:r>
      </w:del>
      <w:r w:rsidR="00A16F8F">
        <w:t>.</w:t>
      </w:r>
      <w:r w:rsidR="00527817">
        <w:t>1.</w:t>
      </w:r>
      <w:del w:id="998" w:author="Nguyen Van Chau" w:date="2020-07-29T15:27:00Z">
        <w:r w:rsidR="00527817" w:rsidDel="0035479C">
          <w:delText xml:space="preserve"> </w:delText>
        </w:r>
      </w:del>
      <w:r w:rsidR="00160250" w:rsidRPr="00527817">
        <w:t>Convolutional layer</w:t>
      </w:r>
      <w:r w:rsidR="00527817">
        <w:t>:</w:t>
      </w:r>
      <w:bookmarkEnd w:id="993"/>
    </w:p>
    <w:p w14:paraId="795601BA" w14:textId="5219E832" w:rsidR="00160250" w:rsidRDefault="00160250" w:rsidP="00AD5E74">
      <w:pPr>
        <w:spacing w:before="120" w:after="120" w:line="360" w:lineRule="auto"/>
        <w:ind w:firstLine="720"/>
        <w:jc w:val="both"/>
      </w:pPr>
      <w:r w:rsidRPr="00A053E1">
        <w:t xml:space="preserve">Convolution layer là lớp quan trọng nhất và cũng là lớp đầu tiên của của mô hình CNN. Lớp này có chức năng chính là phát hiện các đặc trưng có tính không gian hiệu quả. Trong tầng này có 4 đối tượng chính là: ma trận đầu vào, bộ filters, và receptive field, feature map. Convolution layer nhận đầu vào là một ma trận 3 chiều và một bộ filters cần phải học. Bộ filters này sẽ trượt qua từng vị trí trên bức ảnh để tính tích chập (convolution) giữa bộ filter và phần tương ứng trên </w:t>
      </w:r>
      <w:r w:rsidRPr="00A053E1">
        <w:lastRenderedPageBreak/>
        <w:t>bức ảnh. Phần tư</w:t>
      </w:r>
      <w:r>
        <w:t>ơ</w:t>
      </w:r>
      <w:r w:rsidRPr="00A053E1">
        <w:t xml:space="preserve">ng ứng này trên bức ảnh gọi là receptive field, tức là vùng mà một neuron có thể nhìn thấy để đưa ra </w:t>
      </w:r>
      <w:r>
        <w:t>quyết định, và mà trận cho ra bở</w:t>
      </w:r>
      <w:r w:rsidRPr="00A053E1">
        <w:t>i quá trình này được gọi là feature map. Để hình dung, các bạn có thể tưởng tượng, bộ filters giống như các tháp canh trong nhà tù quét lần lượt qua không gian xung quanh để tìm kiếm tên tù nhân bỏ trốn. Khi phát hiện tên tù nhân bỏ trốn, thì chuông báo động sẽ reo lên, giống như các bộ filters tìm kiếm được đặc trưng nhất định thì tích chập đó</w:t>
      </w:r>
      <w:r>
        <w:t xml:space="preserve"> </w:t>
      </w:r>
      <w:r w:rsidRPr="00A053E1">
        <w:t xml:space="preserve">sẽ cho giá trị lớn. </w:t>
      </w:r>
    </w:p>
    <w:p w14:paraId="738D3BDF" w14:textId="77777777" w:rsidR="00160250" w:rsidRPr="002D299A" w:rsidRDefault="00160250" w:rsidP="00AD5E74">
      <w:pPr>
        <w:spacing w:before="120" w:after="120" w:line="360" w:lineRule="auto"/>
        <w:ind w:firstLine="720"/>
        <w:jc w:val="both"/>
        <w:rPr>
          <w:b/>
        </w:rPr>
      </w:pPr>
      <w:r w:rsidRPr="00A053E1">
        <w:t xml:space="preserve">Với ví dụ ở bên dưới, dữ liệu đầu vào ở là ma trận có kích thước 8x8x1, một bộ filter có kích thước 2x2x1, feature map có kích thước 7x7x1. Mỗi giá trị ở feature map được tính bằng tổng của tích các phần tử tương ứng của bộ filter 2x2x1 với receptive field trên ảnh. Và để tính tất cả các giá trị cho feature map, các bạn cần trượt filter từ trái sáng phải, từ trên xuống dưới. Do đó, có thể thấy rằng phép convolution bảo toàn thứ tự không gian của các điểm ảnh. </w:t>
      </w:r>
      <w:r>
        <w:t>V</w:t>
      </w:r>
      <w:r w:rsidRPr="00A053E1">
        <w:t xml:space="preserve">í dụ điểm góc </w:t>
      </w:r>
      <w:r>
        <w:t>tr</w:t>
      </w:r>
      <w:r w:rsidRPr="00A053E1">
        <w:t xml:space="preserve">ái của </w:t>
      </w:r>
      <w:r w:rsidRPr="007019E6">
        <w:t>dữ liệu đầu vào sẽ tương ứng với bên một điểm bên góc trái của feature map.</w:t>
      </w:r>
    </w:p>
    <w:p w14:paraId="0C3ECB3B" w14:textId="739008A2" w:rsidR="00160250" w:rsidRDefault="00A66715" w:rsidP="00160250">
      <w:pPr>
        <w:spacing w:line="276" w:lineRule="auto"/>
        <w:ind w:firstLine="737"/>
      </w:pPr>
      <w:r>
        <w:rPr>
          <w:noProof/>
        </w:rPr>
        <mc:AlternateContent>
          <mc:Choice Requires="wps">
            <w:drawing>
              <wp:anchor distT="0" distB="0" distL="114300" distR="114300" simplePos="0" relativeHeight="251629568" behindDoc="0" locked="0" layoutInCell="1" allowOverlap="1" wp14:anchorId="68F83FDE" wp14:editId="7EE0FA07">
                <wp:simplePos x="0" y="0"/>
                <wp:positionH relativeFrom="column">
                  <wp:posOffset>464820</wp:posOffset>
                </wp:positionH>
                <wp:positionV relativeFrom="paragraph">
                  <wp:posOffset>2597150</wp:posOffset>
                </wp:positionV>
                <wp:extent cx="45199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4519930" cy="635"/>
                        </a:xfrm>
                        <a:prstGeom prst="rect">
                          <a:avLst/>
                        </a:prstGeom>
                        <a:solidFill>
                          <a:prstClr val="white"/>
                        </a:solidFill>
                        <a:ln>
                          <a:noFill/>
                        </a:ln>
                      </wps:spPr>
                      <wps:txbx>
                        <w:txbxContent>
                          <w:p w14:paraId="19814854" w14:textId="01DDBFFF" w:rsidR="00F84127" w:rsidRPr="004F3FD3" w:rsidRDefault="00F84127" w:rsidP="00AE3644">
                            <w:pPr>
                              <w:pStyle w:val="Chuthich"/>
                              <w:rPr>
                                <w:noProof/>
                                <w:sz w:val="26"/>
                                <w:szCs w:val="26"/>
                              </w:rPr>
                            </w:pPr>
                            <w:bookmarkStart w:id="999" w:name="_Toc47384872"/>
                            <w:r>
                              <w:t xml:space="preserve">Hình </w:t>
                            </w:r>
                            <w:fldSimple w:instr=" SEQ Hình \* ARABIC ">
                              <w:r>
                                <w:rPr>
                                  <w:noProof/>
                                </w:rPr>
                                <w:t>4</w:t>
                              </w:r>
                            </w:fldSimple>
                            <w:r>
                              <w:t>.</w:t>
                            </w:r>
                            <w:r w:rsidRPr="00A66715">
                              <w:t xml:space="preserve"> </w:t>
                            </w:r>
                            <w:r>
                              <w:t>Feature Map</w:t>
                            </w:r>
                            <w:bookmarkEnd w:id="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83FDE" id="Text Box 48" o:spid="_x0000_s1029" type="#_x0000_t202" style="position:absolute;left:0;text-align:left;margin-left:36.6pt;margin-top:204.5pt;width:355.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" stroked="f">
                <v:textbox style="mso-fit-shape-to-text:t" inset="0,0,0,0">
                  <w:txbxContent>
                    <w:p w14:paraId="19814854" w14:textId="01DDBFFF" w:rsidR="00F84127" w:rsidRPr="004F3FD3" w:rsidRDefault="00F84127" w:rsidP="00AE3644">
                      <w:pPr>
                        <w:pStyle w:val="Chuthich"/>
                        <w:rPr>
                          <w:noProof/>
                          <w:sz w:val="26"/>
                          <w:szCs w:val="26"/>
                        </w:rPr>
                      </w:pPr>
                      <w:bookmarkStart w:id="1000" w:name="_Toc47384872"/>
                      <w:r>
                        <w:t xml:space="preserve">Hình </w:t>
                      </w:r>
                      <w:fldSimple w:instr=" SEQ Hình \* ARABIC ">
                        <w:r>
                          <w:rPr>
                            <w:noProof/>
                          </w:rPr>
                          <w:t>4</w:t>
                        </w:r>
                      </w:fldSimple>
                      <w:r>
                        <w:t>.</w:t>
                      </w:r>
                      <w:r w:rsidRPr="00A66715">
                        <w:t xml:space="preserve"> </w:t>
                      </w:r>
                      <w:r>
                        <w:t>Feature Map</w:t>
                      </w:r>
                      <w:bookmarkEnd w:id="1000"/>
                    </w:p>
                  </w:txbxContent>
                </v:textbox>
                <w10:wrap type="square"/>
              </v:shape>
            </w:pict>
          </mc:Fallback>
        </mc:AlternateContent>
      </w:r>
      <w:r w:rsidR="00160250">
        <w:rPr>
          <w:noProof/>
        </w:rPr>
        <w:drawing>
          <wp:anchor distT="0" distB="0" distL="114300" distR="114300" simplePos="0" relativeHeight="251624448" behindDoc="1" locked="0" layoutInCell="1" allowOverlap="1" wp14:anchorId="273C07D0" wp14:editId="17E4EAE3">
            <wp:simplePos x="0" y="0"/>
            <wp:positionH relativeFrom="column">
              <wp:posOffset>464820</wp:posOffset>
            </wp:positionH>
            <wp:positionV relativeFrom="paragraph">
              <wp:posOffset>1270</wp:posOffset>
            </wp:positionV>
            <wp:extent cx="4519930" cy="25387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9930" cy="2538730"/>
                    </a:xfrm>
                    <a:prstGeom prst="rect">
                      <a:avLst/>
                    </a:prstGeom>
                    <a:noFill/>
                    <a:ln>
                      <a:noFill/>
                    </a:ln>
                  </pic:spPr>
                </pic:pic>
              </a:graphicData>
            </a:graphic>
          </wp:anchor>
        </w:drawing>
      </w:r>
    </w:p>
    <w:p w14:paraId="75FB1476" w14:textId="77777777" w:rsidR="00B04EEE" w:rsidRDefault="00B04EEE">
      <w:pPr>
        <w:rPr>
          <w:b/>
        </w:rPr>
      </w:pPr>
      <w:r>
        <w:rPr>
          <w:b/>
        </w:rPr>
        <w:br w:type="page"/>
      </w:r>
    </w:p>
    <w:p w14:paraId="01E2E846" w14:textId="52F75816" w:rsidR="00D92024" w:rsidRPr="00D92024" w:rsidRDefault="00F37420" w:rsidP="00D92024">
      <w:pPr>
        <w:spacing w:before="120" w:after="120" w:line="360" w:lineRule="auto"/>
        <w:jc w:val="both"/>
        <w:rPr>
          <w:b/>
        </w:rPr>
      </w:pPr>
      <w:r>
        <w:rPr>
          <w:b/>
        </w:rPr>
        <w:lastRenderedPageBreak/>
        <w:t xml:space="preserve">a. </w:t>
      </w:r>
      <w:r w:rsidR="00D92024" w:rsidRPr="00D92024">
        <w:rPr>
          <w:b/>
        </w:rPr>
        <w:t>Tầng convolution như là feature detector</w:t>
      </w:r>
      <w:r w:rsidR="00D92024">
        <w:rPr>
          <w:b/>
        </w:rPr>
        <w:t>:</w:t>
      </w:r>
    </w:p>
    <w:p w14:paraId="77A81713" w14:textId="0596B679" w:rsidR="00A3508B" w:rsidRDefault="00A3508B" w:rsidP="00A3508B">
      <w:pPr>
        <w:spacing w:before="120" w:after="120" w:line="360" w:lineRule="auto"/>
        <w:ind w:firstLine="720"/>
        <w:jc w:val="both"/>
      </w:pPr>
      <w:r w:rsidRPr="00A3508B">
        <w:t>Tầng convolution có chức năng chính là phát hiện đặc trưng cụ thể của bức ảnh. Những đặc trưng này bao gồm đặc trưng cơ bản là góc,</w:t>
      </w:r>
      <w:r>
        <w:t xml:space="preserve"> </w:t>
      </w:r>
      <w:r w:rsidRPr="00A3508B">
        <w:t>cạnh, màu sắc, hoặc đặc trưng phức tạp hơn như texture của ảnh. Vì bộ filter quét qua toàn bộ bức ảnh, nên những đặc trưng này có thể nằm ở vị trí bất kì trong bức ảnh, cho dù ảnh bị xoáy trái/phải thì những đặc trưng này vẫn bị phát hiện.</w:t>
      </w:r>
    </w:p>
    <w:p w14:paraId="1DF6528F" w14:textId="76D4278D" w:rsidR="00A3508B" w:rsidRDefault="00A3508B" w:rsidP="00A3508B">
      <w:pPr>
        <w:spacing w:before="120" w:after="120" w:line="360" w:lineRule="auto"/>
        <w:ind w:firstLine="720"/>
        <w:jc w:val="both"/>
      </w:pPr>
      <w:r w:rsidRPr="00A3508B">
        <w:t>Ở minh họa dưới, có một filter 5x5</w:t>
      </w:r>
      <w:r w:rsidR="00ED2F9E">
        <w:t xml:space="preserve"> dùng để phát hiện góc/cạnh, với</w:t>
      </w:r>
      <w:r w:rsidRPr="00A3508B">
        <w:t xml:space="preserve"> filter này chỉ có giá trị một tại các điểm tương ứng một góc cong.</w:t>
      </w:r>
    </w:p>
    <w:p w14:paraId="01D4E097" w14:textId="77777777" w:rsidR="00A3508B" w:rsidRDefault="00A3508B" w:rsidP="00A3508B">
      <w:pPr>
        <w:keepNext/>
        <w:spacing w:before="120" w:after="120" w:line="360" w:lineRule="auto"/>
        <w:jc w:val="center"/>
      </w:pPr>
      <w:r w:rsidRPr="00A3508B">
        <w:rPr>
          <w:noProof/>
        </w:rPr>
        <w:drawing>
          <wp:inline distT="0" distB="0" distL="0" distR="0" wp14:anchorId="01A384F9" wp14:editId="4413C22F">
            <wp:extent cx="2106777" cy="205742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8678" cy="2078811"/>
                    </a:xfrm>
                    <a:prstGeom prst="rect">
                      <a:avLst/>
                    </a:prstGeom>
                  </pic:spPr>
                </pic:pic>
              </a:graphicData>
            </a:graphic>
          </wp:inline>
        </w:drawing>
      </w:r>
    </w:p>
    <w:p w14:paraId="5379EA49" w14:textId="48B1595A" w:rsidR="00A3508B" w:rsidRDefault="00A3508B" w:rsidP="00AE3644">
      <w:pPr>
        <w:pStyle w:val="Chuthich"/>
      </w:pPr>
      <w:bookmarkStart w:id="1001" w:name="_Toc47384873"/>
      <w:r>
        <w:t xml:space="preserve">Hình </w:t>
      </w:r>
      <w:fldSimple w:instr=" SEQ Hình \* ARABIC ">
        <w:r w:rsidR="00D53D86">
          <w:rPr>
            <w:noProof/>
          </w:rPr>
          <w:t>5</w:t>
        </w:r>
      </w:fldSimple>
      <w:r>
        <w:t>. Filter phát hiện cạnh</w:t>
      </w:r>
      <w:bookmarkEnd w:id="1001"/>
    </w:p>
    <w:p w14:paraId="35A7D552" w14:textId="3B41C368" w:rsidR="00520F04" w:rsidRDefault="00520F04" w:rsidP="00520F04">
      <w:pPr>
        <w:spacing w:before="120" w:after="120" w:line="360" w:lineRule="auto"/>
        <w:ind w:firstLine="720"/>
        <w:jc w:val="both"/>
      </w:pPr>
      <w:r w:rsidRPr="00520F04">
        <w:t xml:space="preserve">Dùng filter ở trên trược qua ảnh của nhân vật Olaf trong trong bộ phim Frozen. Chúng ta thấy rằng, chỉ ở những vị trí trên bức ảnh có dạng góc như đặc trưng ở filter thì mới có giá trị lớn trên feature map, những vị trí còn lại sẽ cho giá trị thấp hơn. Điều này có nghĩa là, filter đã phát hiện thành công một dạng góc/cạnh trên dự liệu đầu vào. Tập hơn nhiều bộ filters sẽ cho phép các bạn phát hiện được nhiều loại đặc trưng khác </w:t>
      </w:r>
      <w:proofErr w:type="gramStart"/>
      <w:r w:rsidRPr="00520F04">
        <w:t>nhau,và</w:t>
      </w:r>
      <w:proofErr w:type="gramEnd"/>
      <w:r w:rsidRPr="00520F04">
        <w:t xml:space="preserve"> giúp định danh được đối tượng.</w:t>
      </w:r>
    </w:p>
    <w:p w14:paraId="64FED28F" w14:textId="77777777" w:rsidR="009A3F4D" w:rsidRDefault="00770123" w:rsidP="009A3F4D">
      <w:pPr>
        <w:keepNext/>
        <w:spacing w:before="120" w:after="120" w:line="360" w:lineRule="auto"/>
        <w:jc w:val="center"/>
      </w:pPr>
      <w:r w:rsidRPr="00770123">
        <w:rPr>
          <w:noProof/>
        </w:rPr>
        <w:lastRenderedPageBreak/>
        <w:drawing>
          <wp:inline distT="0" distB="0" distL="0" distR="0" wp14:anchorId="0D8A3CD4" wp14:editId="450D55FF">
            <wp:extent cx="3160166" cy="231008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3529" cy="2327167"/>
                    </a:xfrm>
                    <a:prstGeom prst="rect">
                      <a:avLst/>
                    </a:prstGeom>
                  </pic:spPr>
                </pic:pic>
              </a:graphicData>
            </a:graphic>
          </wp:inline>
        </w:drawing>
      </w:r>
    </w:p>
    <w:p w14:paraId="64F2444C" w14:textId="61D01342" w:rsidR="00770123" w:rsidRDefault="009A3F4D" w:rsidP="00AE3644">
      <w:pPr>
        <w:pStyle w:val="Chuthich"/>
      </w:pPr>
      <w:bookmarkStart w:id="1002" w:name="_Toc47384874"/>
      <w:r>
        <w:t xml:space="preserve">Hình </w:t>
      </w:r>
      <w:fldSimple w:instr=" SEQ Hình \* ARABIC ">
        <w:r w:rsidR="00D53D86">
          <w:rPr>
            <w:noProof/>
          </w:rPr>
          <w:t>6</w:t>
        </w:r>
      </w:fldSimple>
      <w:r>
        <w:t>. Ví dụ về Filter phát hiện cạnh</w:t>
      </w:r>
      <w:bookmarkEnd w:id="1002"/>
    </w:p>
    <w:p w14:paraId="76BDCA04" w14:textId="77777777" w:rsidR="00D2326D" w:rsidRPr="00D2326D" w:rsidRDefault="00D2326D" w:rsidP="00D2326D"/>
    <w:p w14:paraId="1BDDA195" w14:textId="7B8319E8" w:rsidR="008A5D1C" w:rsidRDefault="000300F8">
      <w:pPr>
        <w:rPr>
          <w:b/>
        </w:rPr>
      </w:pPr>
      <w:r>
        <w:rPr>
          <w:b/>
        </w:rPr>
        <w:t xml:space="preserve">b. </w:t>
      </w:r>
      <w:r w:rsidR="008A5D1C" w:rsidRPr="008A5D1C">
        <w:rPr>
          <w:b/>
        </w:rPr>
        <w:t>Các tham số của tầng convolution: Kích thước bộ filter, stride và padding</w:t>
      </w:r>
      <w:r w:rsidR="008A5D1C">
        <w:rPr>
          <w:b/>
        </w:rPr>
        <w:t>:</w:t>
      </w:r>
    </w:p>
    <w:p w14:paraId="7C04EE5B" w14:textId="4602A6B9" w:rsidR="008A5D1C" w:rsidRDefault="008A5D1C" w:rsidP="008A5D1C">
      <w:pPr>
        <w:spacing w:before="120" w:after="120" w:line="360" w:lineRule="auto"/>
        <w:ind w:firstLine="720"/>
        <w:jc w:val="both"/>
      </w:pPr>
      <w:r w:rsidRPr="008A5D1C">
        <w:t>Kích thước bộ filter là một trong những tham số quan trọng nhất của tầng convolution. Kích thước này tỉ lệ thuận với số tham số cần học tại mỗi tầng convolution và là tham số quyết định receptive field của tầng này. Kích thước phổ biến nhất của bộ filter là 3x3.</w:t>
      </w:r>
    </w:p>
    <w:p w14:paraId="7A2D0C58" w14:textId="77777777" w:rsidR="00FF3248" w:rsidRDefault="00FF3248" w:rsidP="00935EC2">
      <w:pPr>
        <w:keepNext/>
        <w:spacing w:before="120" w:after="120" w:line="360" w:lineRule="auto"/>
        <w:jc w:val="center"/>
      </w:pPr>
      <w:r>
        <w:rPr>
          <w:noProof/>
        </w:rPr>
        <w:drawing>
          <wp:inline distT="0" distB="0" distL="0" distR="0" wp14:anchorId="5A97D5A4" wp14:editId="2BA8F812">
            <wp:extent cx="4396435" cy="2444338"/>
            <wp:effectExtent l="0" t="0" r="0" b="0"/>
            <wp:docPr id="53" name="Picture 53" descr="https://pbcquoc.github.io/images/cnn_filter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bcquoc.github.io/images/cnn_filter_s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8814" cy="2451221"/>
                    </a:xfrm>
                    <a:prstGeom prst="rect">
                      <a:avLst/>
                    </a:prstGeom>
                    <a:noFill/>
                    <a:ln>
                      <a:noFill/>
                    </a:ln>
                  </pic:spPr>
                </pic:pic>
              </a:graphicData>
            </a:graphic>
          </wp:inline>
        </w:drawing>
      </w:r>
    </w:p>
    <w:p w14:paraId="04F68760" w14:textId="40881260" w:rsidR="00D42583" w:rsidRDefault="00FF3248" w:rsidP="00AE3644">
      <w:pPr>
        <w:pStyle w:val="Chuthich"/>
      </w:pPr>
      <w:bookmarkStart w:id="1003" w:name="_Toc47384875"/>
      <w:r>
        <w:t xml:space="preserve">Hình </w:t>
      </w:r>
      <w:fldSimple w:instr=" SEQ Hình \* ARABIC ">
        <w:r w:rsidR="00D53D86">
          <w:rPr>
            <w:noProof/>
          </w:rPr>
          <w:t>7</w:t>
        </w:r>
      </w:fldSimple>
      <w:r>
        <w:t>. Cách hoạt động của filter</w:t>
      </w:r>
      <w:bookmarkEnd w:id="1003"/>
    </w:p>
    <w:p w14:paraId="69F86723" w14:textId="1ACDEC11" w:rsidR="008A5D1C" w:rsidRDefault="008A5D1C" w:rsidP="008A5D1C">
      <w:pPr>
        <w:spacing w:before="120" w:after="120" w:line="360" w:lineRule="auto"/>
        <w:ind w:firstLine="720"/>
        <w:jc w:val="both"/>
      </w:pPr>
      <w:r w:rsidRPr="008A5D1C">
        <w:t>Kích thước filter nhỏ được ưu tiên lựa chọn thay kích thước lớn vì những lý do sau đây</w:t>
      </w:r>
      <w:r w:rsidR="004B6C96">
        <w:t>:</w:t>
      </w:r>
    </w:p>
    <w:p w14:paraId="68E61127" w14:textId="5F8EAB73" w:rsidR="00E86945" w:rsidRDefault="00E86945" w:rsidP="008A5D1C">
      <w:pPr>
        <w:spacing w:before="120" w:after="120" w:line="360" w:lineRule="auto"/>
        <w:ind w:firstLine="720"/>
        <w:jc w:val="both"/>
      </w:pPr>
      <w:r>
        <w:lastRenderedPageBreak/>
        <w:t xml:space="preserve">Filter nhỏ: </w:t>
      </w:r>
    </w:p>
    <w:p w14:paraId="7F5446AC" w14:textId="53A18910" w:rsidR="00E86945" w:rsidRPr="00E86945" w:rsidRDefault="00E86945" w:rsidP="00E86945">
      <w:pPr>
        <w:pStyle w:val="oancuaDanhsach"/>
        <w:numPr>
          <w:ilvl w:val="0"/>
          <w:numId w:val="28"/>
        </w:numPr>
        <w:spacing w:before="120" w:after="120" w:line="360" w:lineRule="auto"/>
        <w:jc w:val="both"/>
      </w:pPr>
      <w:r w:rsidRPr="004B6C96">
        <w:rPr>
          <w:rFonts w:ascii="inherit" w:hAnsi="inherit"/>
          <w:color w:val="333333"/>
          <w:sz w:val="27"/>
          <w:szCs w:val="27"/>
        </w:rPr>
        <w:t>Kích thước nhỏ thì mỗi lần nhìn được một vùng nhỏ các pixel</w:t>
      </w:r>
      <w:r>
        <w:rPr>
          <w:rFonts w:ascii="inherit" w:hAnsi="inherit"/>
          <w:color w:val="333333"/>
          <w:sz w:val="27"/>
          <w:szCs w:val="27"/>
          <w:lang w:val="en-US"/>
        </w:rPr>
        <w:t>.</w:t>
      </w:r>
    </w:p>
    <w:p w14:paraId="771414D5" w14:textId="189D6DBE" w:rsidR="00E86945" w:rsidRPr="00E86945" w:rsidRDefault="00E86945" w:rsidP="00E86945">
      <w:pPr>
        <w:pStyle w:val="oancuaDanhsach"/>
        <w:numPr>
          <w:ilvl w:val="0"/>
          <w:numId w:val="28"/>
        </w:numPr>
        <w:spacing w:before="120" w:after="120" w:line="360" w:lineRule="auto"/>
        <w:jc w:val="both"/>
      </w:pPr>
      <w:r w:rsidRPr="004B6C96">
        <w:rPr>
          <w:rFonts w:ascii="inherit" w:hAnsi="inherit"/>
          <w:color w:val="333333"/>
          <w:sz w:val="27"/>
          <w:szCs w:val="27"/>
        </w:rPr>
        <w:t>Rút trích được đặc trưng có tính cục bộ cao</w:t>
      </w:r>
      <w:r>
        <w:rPr>
          <w:rFonts w:ascii="inherit" w:hAnsi="inherit"/>
          <w:color w:val="333333"/>
          <w:sz w:val="27"/>
          <w:szCs w:val="27"/>
          <w:lang w:val="en-US"/>
        </w:rPr>
        <w:t>.</w:t>
      </w:r>
    </w:p>
    <w:p w14:paraId="6A87E0EC" w14:textId="08F685D9" w:rsidR="00E86945" w:rsidRPr="00E86945" w:rsidRDefault="00E86945" w:rsidP="00E86945">
      <w:pPr>
        <w:pStyle w:val="oancuaDanhsach"/>
        <w:numPr>
          <w:ilvl w:val="0"/>
          <w:numId w:val="28"/>
        </w:numPr>
        <w:spacing w:before="120" w:after="120" w:line="360" w:lineRule="auto"/>
        <w:jc w:val="both"/>
      </w:pPr>
      <w:r w:rsidRPr="004B6C96">
        <w:rPr>
          <w:rFonts w:ascii="inherit" w:hAnsi="inherit"/>
          <w:color w:val="333333"/>
          <w:sz w:val="27"/>
          <w:szCs w:val="27"/>
        </w:rPr>
        <w:t>Phát hiện được các đặc trưng nhỏ hơn</w:t>
      </w:r>
      <w:r>
        <w:rPr>
          <w:rFonts w:ascii="inherit" w:hAnsi="inherit"/>
          <w:color w:val="333333"/>
          <w:sz w:val="27"/>
          <w:szCs w:val="27"/>
          <w:lang w:val="en-US"/>
        </w:rPr>
        <w:t>.</w:t>
      </w:r>
    </w:p>
    <w:p w14:paraId="74797C7E" w14:textId="0A6D001C" w:rsidR="00E86945" w:rsidRPr="00E86945" w:rsidRDefault="00E86945" w:rsidP="00E86945">
      <w:pPr>
        <w:pStyle w:val="oancuaDanhsach"/>
        <w:numPr>
          <w:ilvl w:val="0"/>
          <w:numId w:val="28"/>
        </w:numPr>
        <w:spacing w:before="120" w:after="120" w:line="360" w:lineRule="auto"/>
        <w:jc w:val="both"/>
      </w:pPr>
      <w:r w:rsidRPr="004B6C96">
        <w:rPr>
          <w:rFonts w:ascii="inherit" w:hAnsi="inherit"/>
          <w:color w:val="333333"/>
          <w:sz w:val="27"/>
          <w:szCs w:val="27"/>
        </w:rPr>
        <w:t>Đặc trưng rút trích được sẽ đa dạng, hữu ích hơn ở tầng sau</w:t>
      </w:r>
      <w:r>
        <w:rPr>
          <w:rFonts w:ascii="inherit" w:hAnsi="inherit"/>
          <w:color w:val="333333"/>
          <w:sz w:val="27"/>
          <w:szCs w:val="27"/>
          <w:lang w:val="en-US"/>
        </w:rPr>
        <w:t>.</w:t>
      </w:r>
    </w:p>
    <w:p w14:paraId="12A9EBA5" w14:textId="3C4E8DFA" w:rsidR="00E86945" w:rsidRPr="00E86945" w:rsidRDefault="00E86945" w:rsidP="00E86945">
      <w:pPr>
        <w:pStyle w:val="oancuaDanhsach"/>
        <w:numPr>
          <w:ilvl w:val="0"/>
          <w:numId w:val="28"/>
        </w:numPr>
        <w:spacing w:before="120" w:after="120" w:line="360" w:lineRule="auto"/>
        <w:jc w:val="both"/>
      </w:pPr>
      <w:r w:rsidRPr="004B6C96">
        <w:rPr>
          <w:rFonts w:ascii="inherit" w:hAnsi="inherit"/>
          <w:color w:val="333333"/>
          <w:sz w:val="27"/>
          <w:szCs w:val="27"/>
        </w:rPr>
        <w:t>Giảm kích thước ảnh chậm hơn, do đó cho phép mạng sâu hơn</w:t>
      </w:r>
      <w:r>
        <w:rPr>
          <w:rFonts w:ascii="inherit" w:hAnsi="inherit"/>
          <w:color w:val="333333"/>
          <w:sz w:val="27"/>
          <w:szCs w:val="27"/>
          <w:lang w:val="en-US"/>
        </w:rPr>
        <w:t>.</w:t>
      </w:r>
    </w:p>
    <w:p w14:paraId="2CA99174" w14:textId="56231A3F" w:rsidR="00E86945" w:rsidRPr="00D63A34" w:rsidRDefault="00E86945" w:rsidP="00E86945">
      <w:pPr>
        <w:pStyle w:val="oancuaDanhsach"/>
        <w:numPr>
          <w:ilvl w:val="0"/>
          <w:numId w:val="28"/>
        </w:numPr>
        <w:spacing w:before="120" w:after="120" w:line="360" w:lineRule="auto"/>
        <w:jc w:val="both"/>
      </w:pPr>
      <w:r w:rsidRPr="004B6C96">
        <w:rPr>
          <w:rFonts w:ascii="inherit" w:hAnsi="inherit"/>
          <w:color w:val="333333"/>
          <w:sz w:val="27"/>
          <w:szCs w:val="27"/>
        </w:rPr>
        <w:t>Ít trọng số hơn, chia sẻ trọng số tốt hơn</w:t>
      </w:r>
      <w:r w:rsidR="004B2BFA">
        <w:rPr>
          <w:rFonts w:ascii="inherit" w:hAnsi="inherit"/>
          <w:color w:val="333333"/>
          <w:sz w:val="27"/>
          <w:szCs w:val="27"/>
          <w:lang w:val="en-US"/>
        </w:rPr>
        <w:t>.</w:t>
      </w:r>
    </w:p>
    <w:p w14:paraId="629AECD2" w14:textId="4DB8A3F4" w:rsidR="00D63A34" w:rsidRDefault="00D63A34" w:rsidP="00D63A34">
      <w:pPr>
        <w:spacing w:before="120" w:after="120" w:line="360" w:lineRule="auto"/>
        <w:ind w:left="720"/>
        <w:jc w:val="both"/>
      </w:pPr>
      <w:r>
        <w:t>Filter lớn:</w:t>
      </w:r>
    </w:p>
    <w:p w14:paraId="3F76A261" w14:textId="4736E99E" w:rsidR="00D63A34" w:rsidRPr="0015597F" w:rsidRDefault="00D63A34" w:rsidP="00D63A34">
      <w:pPr>
        <w:pStyle w:val="oancuaDanhsach"/>
        <w:numPr>
          <w:ilvl w:val="0"/>
          <w:numId w:val="29"/>
        </w:numPr>
        <w:spacing w:before="120" w:after="120" w:line="360" w:lineRule="auto"/>
        <w:jc w:val="both"/>
      </w:pPr>
      <w:r w:rsidRPr="004B6C96">
        <w:rPr>
          <w:rFonts w:ascii="inherit" w:hAnsi="inherit"/>
          <w:color w:val="333333"/>
          <w:sz w:val="27"/>
          <w:szCs w:val="27"/>
        </w:rPr>
        <w:t>Receptive field lớn</w:t>
      </w:r>
      <w:r w:rsidR="0015597F">
        <w:rPr>
          <w:rFonts w:ascii="inherit" w:hAnsi="inherit"/>
          <w:color w:val="333333"/>
          <w:sz w:val="27"/>
          <w:szCs w:val="27"/>
          <w:lang w:val="en-US"/>
        </w:rPr>
        <w:t>.</w:t>
      </w:r>
    </w:p>
    <w:p w14:paraId="20AD2246" w14:textId="7CBF11F3" w:rsidR="0015597F" w:rsidRPr="0015597F" w:rsidRDefault="0015597F" w:rsidP="00D63A34">
      <w:pPr>
        <w:pStyle w:val="oancuaDanhsach"/>
        <w:numPr>
          <w:ilvl w:val="0"/>
          <w:numId w:val="29"/>
        </w:numPr>
        <w:spacing w:before="120" w:after="120" w:line="360" w:lineRule="auto"/>
        <w:jc w:val="both"/>
      </w:pPr>
      <w:r w:rsidRPr="004B6C96">
        <w:rPr>
          <w:rFonts w:ascii="inherit" w:hAnsi="inherit"/>
          <w:color w:val="333333"/>
          <w:sz w:val="27"/>
          <w:szCs w:val="27"/>
        </w:rPr>
        <w:t>Các đặc trưng có tính tổng quát hơn</w:t>
      </w:r>
      <w:r>
        <w:rPr>
          <w:rFonts w:ascii="inherit" w:hAnsi="inherit"/>
          <w:color w:val="333333"/>
          <w:sz w:val="27"/>
          <w:szCs w:val="27"/>
          <w:lang w:val="en-US"/>
        </w:rPr>
        <w:t>.</w:t>
      </w:r>
    </w:p>
    <w:p w14:paraId="49208067" w14:textId="21F950E9" w:rsidR="0015597F" w:rsidRPr="0015597F" w:rsidRDefault="0015597F" w:rsidP="00D63A34">
      <w:pPr>
        <w:pStyle w:val="oancuaDanhsach"/>
        <w:numPr>
          <w:ilvl w:val="0"/>
          <w:numId w:val="29"/>
        </w:numPr>
        <w:spacing w:before="120" w:after="120" w:line="360" w:lineRule="auto"/>
        <w:jc w:val="both"/>
      </w:pPr>
      <w:r w:rsidRPr="004B6C96">
        <w:rPr>
          <w:rFonts w:ascii="inherit" w:hAnsi="inherit"/>
          <w:color w:val="333333"/>
          <w:sz w:val="27"/>
          <w:szCs w:val="27"/>
        </w:rPr>
        <w:t>Bắt được những phần cơ bản của bức ảnh</w:t>
      </w:r>
      <w:r>
        <w:rPr>
          <w:rFonts w:ascii="inherit" w:hAnsi="inherit"/>
          <w:color w:val="333333"/>
          <w:sz w:val="27"/>
          <w:szCs w:val="27"/>
          <w:lang w:val="en-US"/>
        </w:rPr>
        <w:t>.</w:t>
      </w:r>
    </w:p>
    <w:p w14:paraId="74A1AE58" w14:textId="37A1B6BB" w:rsidR="0015597F" w:rsidRPr="0015597F" w:rsidRDefault="0015597F" w:rsidP="00D63A34">
      <w:pPr>
        <w:pStyle w:val="oancuaDanhsach"/>
        <w:numPr>
          <w:ilvl w:val="0"/>
          <w:numId w:val="29"/>
        </w:numPr>
        <w:spacing w:before="120" w:after="120" w:line="360" w:lineRule="auto"/>
        <w:jc w:val="both"/>
      </w:pPr>
      <w:r w:rsidRPr="004B6C96">
        <w:rPr>
          <w:rFonts w:ascii="inherit" w:hAnsi="inherit"/>
          <w:color w:val="333333"/>
          <w:sz w:val="27"/>
          <w:szCs w:val="27"/>
        </w:rPr>
        <w:t>Thông ít rút trích được ít đa dạng</w:t>
      </w:r>
      <w:r>
        <w:rPr>
          <w:rFonts w:ascii="inherit" w:hAnsi="inherit"/>
          <w:color w:val="333333"/>
          <w:sz w:val="27"/>
          <w:szCs w:val="27"/>
          <w:lang w:val="en-US"/>
        </w:rPr>
        <w:t>.</w:t>
      </w:r>
    </w:p>
    <w:p w14:paraId="51EBFEAC" w14:textId="21F0342A" w:rsidR="0015597F" w:rsidRPr="0015597F" w:rsidRDefault="0015597F" w:rsidP="00D63A34">
      <w:pPr>
        <w:pStyle w:val="oancuaDanhsach"/>
        <w:numPr>
          <w:ilvl w:val="0"/>
          <w:numId w:val="29"/>
        </w:numPr>
        <w:spacing w:before="120" w:after="120" w:line="360" w:lineRule="auto"/>
        <w:jc w:val="both"/>
      </w:pPr>
      <w:r w:rsidRPr="004B6C96">
        <w:rPr>
          <w:rFonts w:ascii="inherit" w:hAnsi="inherit"/>
          <w:color w:val="333333"/>
          <w:sz w:val="27"/>
          <w:szCs w:val="27"/>
        </w:rPr>
        <w:t>Giảm kích thước ảnh nhanh, do đó chỉ cho phép mạng nông</w:t>
      </w:r>
      <w:r>
        <w:rPr>
          <w:rFonts w:ascii="inherit" w:hAnsi="inherit"/>
          <w:color w:val="333333"/>
          <w:sz w:val="27"/>
          <w:szCs w:val="27"/>
          <w:lang w:val="en-US"/>
        </w:rPr>
        <w:t>/</w:t>
      </w:r>
    </w:p>
    <w:p w14:paraId="79D92A36" w14:textId="7DC95EA8" w:rsidR="00D42583" w:rsidRPr="00D42583" w:rsidRDefault="0015597F" w:rsidP="00D42583">
      <w:pPr>
        <w:pStyle w:val="oancuaDanhsach"/>
        <w:numPr>
          <w:ilvl w:val="0"/>
          <w:numId w:val="29"/>
        </w:numPr>
        <w:spacing w:before="120" w:after="120" w:line="360" w:lineRule="auto"/>
        <w:jc w:val="both"/>
      </w:pPr>
      <w:r w:rsidRPr="004B6C96">
        <w:rPr>
          <w:rFonts w:ascii="inherit" w:hAnsi="inherit"/>
          <w:color w:val="333333"/>
          <w:sz w:val="27"/>
          <w:szCs w:val="27"/>
        </w:rPr>
        <w:t>Chia sẽ trọng số ít ý nghĩa hơn</w:t>
      </w:r>
      <w:r>
        <w:rPr>
          <w:rFonts w:ascii="inherit" w:hAnsi="inherit"/>
          <w:color w:val="333333"/>
          <w:sz w:val="27"/>
          <w:szCs w:val="27"/>
          <w:lang w:val="en-US"/>
        </w:rPr>
        <w:t>.</w:t>
      </w:r>
    </w:p>
    <w:p w14:paraId="7FA7B16D" w14:textId="105A51FE" w:rsidR="004B6C96" w:rsidRPr="008A5D1C" w:rsidRDefault="00B226DA" w:rsidP="008A5D1C">
      <w:pPr>
        <w:spacing w:before="120" w:after="120" w:line="360" w:lineRule="auto"/>
        <w:ind w:firstLine="720"/>
        <w:jc w:val="both"/>
      </w:pPr>
      <w:r w:rsidRPr="00B226DA">
        <w:t>Kích thước filter của tầng convolution hầu hết đều là số lẻ, ví dụ như 3x3 hay 5x5. Với kích thước filter lẻ, các giá trị của feature map sẽ xác định một tâm điểm ở tầng phía trước. Nếu các chọn filter có kích thước 2x2, 4x4 thì chúng ta sẽ gặp khó khăn khi muốn tìm vị trí tương ứng của các giá trị feature map trên không gian ảnh.</w:t>
      </w:r>
    </w:p>
    <w:p w14:paraId="60075B97" w14:textId="359892DF" w:rsidR="00160250" w:rsidRPr="00FE2754" w:rsidRDefault="00D926C5" w:rsidP="000300F8">
      <w:pPr>
        <w:pStyle w:val="u3"/>
      </w:pPr>
      <w:bookmarkStart w:id="1004" w:name="_Toc47383813"/>
      <w:ins w:id="1005" w:author="Nguyen Van Chau" w:date="2020-07-29T15:28:00Z">
        <w:r>
          <w:t>2</w:t>
        </w:r>
      </w:ins>
      <w:del w:id="1006" w:author="Nguyen Van Chau" w:date="2020-07-29T15:28:00Z">
        <w:r w:rsidR="00420C73" w:rsidDel="00D926C5">
          <w:delText>3</w:delText>
        </w:r>
      </w:del>
      <w:r w:rsidR="00420C73">
        <w:t>.</w:t>
      </w:r>
      <w:ins w:id="1007" w:author="Nguyen Van Chau" w:date="2020-07-29T15:28:00Z">
        <w:r>
          <w:t>2</w:t>
        </w:r>
      </w:ins>
      <w:del w:id="1008" w:author="Nguyen Van Chau" w:date="2020-07-29T15:28:00Z">
        <w:r w:rsidR="00420C73" w:rsidDel="00D926C5">
          <w:delText>3</w:delText>
        </w:r>
      </w:del>
      <w:r w:rsidR="000300F8">
        <w:t>.2</w:t>
      </w:r>
      <w:ins w:id="1009" w:author="Nguyen Van Chau" w:date="2020-07-29T15:49:00Z">
        <w:r w:rsidR="008A3A53">
          <w:t>.</w:t>
        </w:r>
      </w:ins>
      <w:del w:id="1010" w:author="Nguyen Van Chau" w:date="2020-07-29T15:49:00Z">
        <w:r w:rsidR="00FE2754" w:rsidRPr="00FE2754" w:rsidDel="008A3A53">
          <w:delText xml:space="preserve"> </w:delText>
        </w:r>
      </w:del>
      <w:r w:rsidR="00160250" w:rsidRPr="00FE2754">
        <w:t>Nonlinear Layer</w:t>
      </w:r>
      <w:r w:rsidR="00FE2754" w:rsidRPr="00FE2754">
        <w:t>:</w:t>
      </w:r>
      <w:bookmarkEnd w:id="1004"/>
    </w:p>
    <w:p w14:paraId="77DF3802" w14:textId="7AF3EAFD" w:rsidR="00160250" w:rsidRPr="00FE2754" w:rsidRDefault="00160250" w:rsidP="00FE2754">
      <w:pPr>
        <w:spacing w:before="120" w:after="120" w:line="360" w:lineRule="auto"/>
        <w:ind w:firstLine="720"/>
        <w:jc w:val="both"/>
      </w:pPr>
      <w:r w:rsidRPr="00FE2754">
        <w:t xml:space="preserve">ReLU (Rectified Linear Units, f = </w:t>
      </w:r>
      <w:proofErr w:type="gramStart"/>
      <w:r w:rsidRPr="00FE2754">
        <w:t>max(</w:t>
      </w:r>
      <w:proofErr w:type="gramEnd"/>
      <w:r w:rsidRPr="00FE2754">
        <w:t>0, x)) là hàm kích hoạt phổ biến nhất cho CNN tại thời điểm của bài viết, được giới t</w:t>
      </w:r>
      <w:r w:rsidR="002D299A">
        <w:t>hiệu bởi Geoffrey E.</w:t>
      </w:r>
      <w:r w:rsidRPr="00FE2754">
        <w:t xml:space="preserve">Hinton năm 2010. Trước khi hàm ReLU được áp dụng thì những hàm như sigmoid hay tanh mới là những hàm được sử dụng phổ biến. Hàm ReLU được ưa chuộng vì tính toán đơn giản, giúp hạn chế tình trạng vanishing gradient, và cũng cho kết quả tốt hơn. ReLU cũng như những hàm kích hoạt khác, được đặt ngay sau tầng </w:t>
      </w:r>
      <w:r w:rsidRPr="00FE2754">
        <w:lastRenderedPageBreak/>
        <w:t>convolution, ReLU sẽ gán những giá trị âm bằng 0 và giữ nguyên giá trị của đầu vào khi lớn hơn 0.</w:t>
      </w:r>
    </w:p>
    <w:p w14:paraId="1AEAF002" w14:textId="7967EE7A" w:rsidR="00160250" w:rsidRPr="006D02FD" w:rsidRDefault="00160250" w:rsidP="00734561">
      <w:pPr>
        <w:spacing w:before="120" w:after="120" w:line="360" w:lineRule="auto"/>
        <w:ind w:firstLine="720"/>
        <w:jc w:val="both"/>
        <w:rPr>
          <w:bCs/>
          <w:iCs/>
        </w:rPr>
      </w:pPr>
      <w:r w:rsidRPr="00FE2754">
        <w:t>ReLU cũng có một số vấn đề tiềm ẩn như không có đạo hàm tại điểm 0, giá trị của hàm ReLU có thể lớn đến vô cùng và nếu chúng ta không khởi tạo trọng số cẩn thận, hoặc khởi tạo learning rate quá lớn thì những neuron ở tầng này sẽ rơi vào trạng thái chết, tức là luôn có giá trị &lt; 0.</w:t>
      </w:r>
    </w:p>
    <w:p w14:paraId="24093270" w14:textId="1DC5541D" w:rsidR="00FC23BC" w:rsidRPr="00BD0874" w:rsidRDefault="00FC23BC" w:rsidP="00FC23BC">
      <w:pPr>
        <w:pStyle w:val="u3"/>
      </w:pPr>
      <w:del w:id="1011" w:author="Nguyen Van Chau" w:date="2020-07-29T15:28:00Z">
        <w:r w:rsidRPr="00BD0874" w:rsidDel="00814F1E">
          <w:delText>3</w:delText>
        </w:r>
        <w:r w:rsidDel="00D926C5">
          <w:delText>.</w:delText>
        </w:r>
      </w:del>
      <w:bookmarkStart w:id="1012" w:name="_Toc47383814"/>
      <w:ins w:id="1013" w:author="Nguyen Van Chau" w:date="2020-07-29T15:28:00Z">
        <w:r w:rsidR="00D926C5">
          <w:t>2</w:t>
        </w:r>
        <w:r w:rsidR="00814F1E">
          <w:t>.2</w:t>
        </w:r>
      </w:ins>
      <w:del w:id="1014" w:author="Nguyen Van Chau" w:date="2020-07-29T15:28:00Z">
        <w:r w:rsidDel="00814F1E">
          <w:delText>3</w:delText>
        </w:r>
      </w:del>
      <w:r>
        <w:t>.3</w:t>
      </w:r>
      <w:r w:rsidRPr="00BD0874">
        <w:t xml:space="preserve"> Pooling layer:</w:t>
      </w:r>
      <w:bookmarkEnd w:id="1012"/>
    </w:p>
    <w:p w14:paraId="01C4B475" w14:textId="77777777" w:rsidR="00160250" w:rsidRDefault="00160250" w:rsidP="00B91677">
      <w:pPr>
        <w:spacing w:before="120" w:after="120" w:line="360" w:lineRule="auto"/>
        <w:ind w:firstLine="720"/>
        <w:jc w:val="both"/>
      </w:pPr>
      <w:r w:rsidRPr="00A053E1">
        <w:t>Sau hàm kích hoạt, thông thường chúng ta sử dụng tầng pooling. Một số loại pooling layer phổ biến như là max-pooling, average pooling, với chức năng chính là giảm chiều của tầng trước đó. Với một pooling có kích thước 2x2, các bạn cần phải trược filter 2x2 này trên những vùng ảnh có kích thước tương tự rồi sau đó tính max, hay average cho vùng ảnh đó.</w:t>
      </w:r>
    </w:p>
    <w:p w14:paraId="724B8E5E" w14:textId="77777777" w:rsidR="00160250" w:rsidRDefault="00160250" w:rsidP="00935EC2">
      <w:pPr>
        <w:keepNext/>
        <w:spacing w:line="276" w:lineRule="auto"/>
        <w:jc w:val="center"/>
      </w:pPr>
      <w:r>
        <w:rPr>
          <w:noProof/>
        </w:rPr>
        <w:drawing>
          <wp:inline distT="0" distB="0" distL="0" distR="0" wp14:anchorId="5A193D1E" wp14:editId="0C419B9D">
            <wp:extent cx="3495675" cy="209423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5675" cy="2094230"/>
                    </a:xfrm>
                    <a:prstGeom prst="rect">
                      <a:avLst/>
                    </a:prstGeom>
                    <a:noFill/>
                    <a:ln>
                      <a:noFill/>
                    </a:ln>
                  </pic:spPr>
                </pic:pic>
              </a:graphicData>
            </a:graphic>
          </wp:inline>
        </w:drawing>
      </w:r>
    </w:p>
    <w:p w14:paraId="57A1B040" w14:textId="5816CC37" w:rsidR="00160250" w:rsidRDefault="00160250" w:rsidP="00AE3644">
      <w:pPr>
        <w:pStyle w:val="Chuthich"/>
      </w:pPr>
      <w:bookmarkStart w:id="1015" w:name="_Toc44602586"/>
      <w:bookmarkStart w:id="1016" w:name="_Toc47384876"/>
      <w:r>
        <w:t xml:space="preserve">Hình </w:t>
      </w:r>
      <w:fldSimple w:instr=" SEQ Hình \* ARABIC ">
        <w:r w:rsidR="00D53D86">
          <w:rPr>
            <w:noProof/>
          </w:rPr>
          <w:t>8</w:t>
        </w:r>
      </w:fldSimple>
      <w:r>
        <w:t>: Quá trình Pooling</w:t>
      </w:r>
      <w:bookmarkEnd w:id="1015"/>
      <w:bookmarkEnd w:id="1016"/>
    </w:p>
    <w:p w14:paraId="70F35AA4" w14:textId="77777777" w:rsidR="00160250" w:rsidRDefault="00160250" w:rsidP="00160250">
      <w:pPr>
        <w:spacing w:line="276" w:lineRule="auto"/>
        <w:ind w:firstLine="360"/>
      </w:pPr>
    </w:p>
    <w:p w14:paraId="145755F1" w14:textId="65B62661" w:rsidR="00FC23BC" w:rsidRDefault="00115849" w:rsidP="00997CA4">
      <w:pPr>
        <w:spacing w:before="120" w:after="120" w:line="360" w:lineRule="auto"/>
        <w:ind w:firstLine="720"/>
        <w:jc w:val="both"/>
      </w:pPr>
      <w:r>
        <w:t>Ý tưởng</w:t>
      </w:r>
      <w:r w:rsidR="001B3525" w:rsidRPr="001B3525">
        <w:t xml:space="preserve"> đằng sau tầng pooling là vị trí tuyết đối của những đặc trưng trong không gian ảnh không còn cần cần thiết, thay vào đó vị trí tương đối giữ các đặc trưng đã đủ để phân loại đối tượng. Hơn giảm tầng pooling có khả năng giảm chiều cực kì nhiều, làm hạn chế overfit, và giảm thời gian huấn luyện tốt.</w:t>
      </w:r>
    </w:p>
    <w:p w14:paraId="018EDEE1" w14:textId="57A6C0EF" w:rsidR="00FC23BC" w:rsidRPr="00BD0874" w:rsidRDefault="008A3A53" w:rsidP="00FC23BC">
      <w:pPr>
        <w:pStyle w:val="u3"/>
      </w:pPr>
      <w:bookmarkStart w:id="1017" w:name="_Toc47383815"/>
      <w:ins w:id="1018" w:author="Nguyen Van Chau" w:date="2020-07-29T15:50:00Z">
        <w:r>
          <w:lastRenderedPageBreak/>
          <w:t>2</w:t>
        </w:r>
      </w:ins>
      <w:del w:id="1019" w:author="Nguyen Van Chau" w:date="2020-07-29T15:50:00Z">
        <w:r w:rsidR="00FC23BC" w:rsidRPr="00BD0874" w:rsidDel="008A3A53">
          <w:delText>3</w:delText>
        </w:r>
      </w:del>
      <w:r w:rsidR="00FC23BC">
        <w:t>.</w:t>
      </w:r>
      <w:ins w:id="1020" w:author="Nguyen Van Chau" w:date="2020-07-29T15:50:00Z">
        <w:r>
          <w:t>2</w:t>
        </w:r>
      </w:ins>
      <w:del w:id="1021" w:author="Nguyen Van Chau" w:date="2020-07-29T15:50:00Z">
        <w:r w:rsidR="00FC23BC" w:rsidDel="008A3A53">
          <w:delText>3</w:delText>
        </w:r>
      </w:del>
      <w:r w:rsidR="004518E3">
        <w:t>.</w:t>
      </w:r>
      <w:ins w:id="1022" w:author="Nguyen Van Chau" w:date="2020-07-29T15:50:00Z">
        <w:r>
          <w:t>4</w:t>
        </w:r>
      </w:ins>
      <w:del w:id="1023" w:author="Nguyen Van Chau" w:date="2020-07-29T15:50:00Z">
        <w:r w:rsidR="004518E3" w:rsidDel="008A3A53">
          <w:delText>3</w:delText>
        </w:r>
      </w:del>
      <w:r w:rsidR="00FC23BC" w:rsidRPr="00BD0874">
        <w:t xml:space="preserve"> </w:t>
      </w:r>
      <w:r w:rsidR="004518E3" w:rsidRPr="004518E3">
        <w:t>Fully Connected Layer</w:t>
      </w:r>
      <w:r w:rsidR="00FC23BC" w:rsidRPr="00BD0874">
        <w:t>:</w:t>
      </w:r>
      <w:bookmarkEnd w:id="1017"/>
    </w:p>
    <w:p w14:paraId="51E14852" w14:textId="2619325B" w:rsidR="00277943" w:rsidRDefault="00FC23BC" w:rsidP="00FC23BC">
      <w:pPr>
        <w:spacing w:before="120" w:after="120" w:line="360" w:lineRule="auto"/>
        <w:ind w:firstLine="720"/>
        <w:jc w:val="both"/>
      </w:pPr>
      <w:r w:rsidRPr="00FC23BC">
        <w:t xml:space="preserve">Tầng cuối cùng của mô hình CNN trong bài toán phân loại ảnh là tầng fully connected layer. Tầng này có chức năng chuyển ma trận đặc trưng ở tầng trước thành vector chứa xác suất của </w:t>
      </w:r>
      <w:r w:rsidR="00935EC2">
        <w:t>các đối tượng cần được dự đoán.</w:t>
      </w:r>
    </w:p>
    <w:p w14:paraId="3264BBE5" w14:textId="77777777" w:rsidR="00B04EEE" w:rsidRDefault="00124090" w:rsidP="00B04EEE">
      <w:pPr>
        <w:spacing w:before="120" w:after="120" w:line="360" w:lineRule="auto"/>
        <w:ind w:firstLine="720"/>
        <w:jc w:val="both"/>
      </w:pPr>
      <w:r>
        <w:t>Quá</w:t>
      </w:r>
      <w:r w:rsidR="00FC23BC" w:rsidRPr="00FC23BC">
        <w:t xml:space="preserve"> trình huấn luyện mô hình CNN cho bài toán phân loại ảnh cũng tương tự như huấn lu</w:t>
      </w:r>
      <w:r w:rsidR="002A3407">
        <w:t>yện các mô hình khác. C</w:t>
      </w:r>
      <w:r w:rsidR="00FC23BC" w:rsidRPr="00FC23BC">
        <w:t>ần có hàm độ lỗi để tính sai số giữ</w:t>
      </w:r>
      <w:r w:rsidR="00277943">
        <w:t>a</w:t>
      </w:r>
      <w:r w:rsidR="00FC23BC" w:rsidRPr="00FC23BC">
        <w:t xml:space="preserve"> dự đoán của mô hình và nhãn chính xác, cũng như sử dụng thuật toán backpropagation cho quá trình cập nhật trọng số.</w:t>
      </w:r>
    </w:p>
    <w:p w14:paraId="7AAE965C" w14:textId="0C4BB237" w:rsidR="00821EA4" w:rsidRPr="00B04EEE" w:rsidRDefault="007D3F40" w:rsidP="00B04EEE">
      <w:pPr>
        <w:pStyle w:val="u2"/>
        <w:rPr>
          <w:sz w:val="26"/>
          <w:szCs w:val="26"/>
        </w:rPr>
      </w:pPr>
      <w:bookmarkStart w:id="1024" w:name="_Toc47383816"/>
      <w:ins w:id="1025" w:author="Nguyen Van Chau" w:date="2020-07-29T15:50:00Z">
        <w:r>
          <w:rPr>
            <w:sz w:val="26"/>
            <w:szCs w:val="26"/>
            <w:lang w:val="en-US"/>
          </w:rPr>
          <w:t>2</w:t>
        </w:r>
      </w:ins>
      <w:del w:id="1026" w:author="Nguyen Van Chau" w:date="2020-07-29T15:50:00Z">
        <w:r w:rsidR="00B747A8" w:rsidRPr="00B04EEE" w:rsidDel="007D3F40">
          <w:rPr>
            <w:sz w:val="26"/>
            <w:szCs w:val="26"/>
          </w:rPr>
          <w:delText>3</w:delText>
        </w:r>
      </w:del>
      <w:r w:rsidR="00B747A8" w:rsidRPr="00B04EEE">
        <w:rPr>
          <w:sz w:val="26"/>
          <w:szCs w:val="26"/>
        </w:rPr>
        <w:t>.</w:t>
      </w:r>
      <w:ins w:id="1027" w:author="Nguyen Van Chau" w:date="2020-07-29T15:51:00Z">
        <w:r w:rsidR="00FB01EC">
          <w:rPr>
            <w:sz w:val="26"/>
            <w:szCs w:val="26"/>
            <w:lang w:val="en-US"/>
          </w:rPr>
          <w:t>3</w:t>
        </w:r>
      </w:ins>
      <w:del w:id="1028" w:author="Nguyen Van Chau" w:date="2020-07-29T15:51:00Z">
        <w:r w:rsidR="00B747A8" w:rsidRPr="00B04EEE" w:rsidDel="00FB01EC">
          <w:rPr>
            <w:sz w:val="26"/>
            <w:szCs w:val="26"/>
          </w:rPr>
          <w:delText>4</w:delText>
        </w:r>
      </w:del>
      <w:r w:rsidR="00B747A8" w:rsidRPr="00B04EEE">
        <w:rPr>
          <w:sz w:val="26"/>
          <w:szCs w:val="26"/>
        </w:rPr>
        <w:t xml:space="preserve"> Tìm hiểu về</w:t>
      </w:r>
      <w:r w:rsidR="000F2B08" w:rsidRPr="00B04EEE">
        <w:rPr>
          <w:sz w:val="26"/>
          <w:szCs w:val="26"/>
        </w:rPr>
        <w:t xml:space="preserve"> Face D</w:t>
      </w:r>
      <w:r w:rsidR="00C2562C" w:rsidRPr="00B04EEE">
        <w:rPr>
          <w:sz w:val="26"/>
          <w:szCs w:val="26"/>
        </w:rPr>
        <w:t>etector</w:t>
      </w:r>
      <w:r w:rsidR="006C6737" w:rsidRPr="00B04EEE">
        <w:rPr>
          <w:sz w:val="26"/>
          <w:szCs w:val="26"/>
        </w:rPr>
        <w:t xml:space="preserve"> -</w:t>
      </w:r>
      <w:r w:rsidR="00B747A8" w:rsidRPr="00B04EEE">
        <w:rPr>
          <w:sz w:val="26"/>
          <w:szCs w:val="26"/>
        </w:rPr>
        <w:t xml:space="preserve"> MTCNN</w:t>
      </w:r>
      <w:r w:rsidR="00B05C8D" w:rsidRPr="00B04EEE">
        <w:rPr>
          <w:sz w:val="26"/>
          <w:szCs w:val="26"/>
        </w:rPr>
        <w:t>:</w:t>
      </w:r>
      <w:bookmarkEnd w:id="1024"/>
    </w:p>
    <w:p w14:paraId="2B485D54" w14:textId="76092D8F" w:rsidR="00564BC5" w:rsidRDefault="00564BC5" w:rsidP="00564BC5">
      <w:pPr>
        <w:spacing w:before="120" w:after="120" w:line="360" w:lineRule="auto"/>
        <w:ind w:firstLine="720"/>
        <w:jc w:val="both"/>
      </w:pPr>
      <w:r w:rsidRPr="00715604">
        <w:t>MTCNN là viết tắt của Multi-task Cascaded Convolutional Networks</w:t>
      </w:r>
      <w:r w:rsidR="00EE7035">
        <w:t xml:space="preserve"> (</w:t>
      </w:r>
      <w:r w:rsidR="004534D7" w:rsidRPr="004534D7">
        <w:t>Mạng đa năng xếp tầng đa tác vụ</w:t>
      </w:r>
      <w:r w:rsidR="00EE7035">
        <w:t>)</w:t>
      </w:r>
      <w:r w:rsidRPr="00715604">
        <w:t>. Nó là bao gồm 3 mạng CNN xếp chồng và đồng thời hoạt động khi detect khuôn mặt. Mỗi mạng có cấu trúc khác nhau và đảm nhiệm vai trò khác nhau trong task. Đầu ra của MTCNN là vị trí khuôn mặt và các điểm trên mặ</w:t>
      </w:r>
      <w:r>
        <w:t>t</w:t>
      </w:r>
      <w:r w:rsidRPr="00715604">
        <w:t>: mắt, mũi, miệ</w:t>
      </w:r>
      <w:r w:rsidR="00C52DB3">
        <w:t>ng…</w:t>
      </w:r>
    </w:p>
    <w:p w14:paraId="1502C677" w14:textId="3A44551D" w:rsidR="00362B5E" w:rsidRDefault="00C5474F" w:rsidP="00362B5E">
      <w:pPr>
        <w:spacing w:before="120" w:after="120" w:line="360" w:lineRule="auto"/>
        <w:ind w:firstLine="720"/>
        <w:jc w:val="both"/>
      </w:pPr>
      <w:r w:rsidRPr="00C5474F">
        <w:t>MTCNN hoạt động theo 3 bước, mỗi bước có một mạng neural riêng lần lượt là: P-Net, R-Net và O-net</w:t>
      </w:r>
    </w:p>
    <w:p w14:paraId="3812792F" w14:textId="50911CE2" w:rsidR="00362B5E" w:rsidRDefault="00C6606E" w:rsidP="00362B5E">
      <w:pPr>
        <w:keepNext/>
        <w:spacing w:before="120" w:after="120" w:line="360" w:lineRule="auto"/>
        <w:jc w:val="center"/>
      </w:pPr>
      <w:r>
        <w:rPr>
          <w:noProof/>
        </w:rPr>
        <w:drawing>
          <wp:inline distT="0" distB="0" distL="0" distR="0" wp14:anchorId="040E4EB2" wp14:editId="4BFB9E0A">
            <wp:extent cx="5426815" cy="209946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4650" cy="2121838"/>
                    </a:xfrm>
                    <a:prstGeom prst="rect">
                      <a:avLst/>
                    </a:prstGeom>
                    <a:noFill/>
                    <a:ln>
                      <a:noFill/>
                    </a:ln>
                  </pic:spPr>
                </pic:pic>
              </a:graphicData>
            </a:graphic>
          </wp:inline>
        </w:drawing>
      </w:r>
    </w:p>
    <w:p w14:paraId="2EFA7BBF" w14:textId="186BE11A" w:rsidR="00362B5E" w:rsidRDefault="00362B5E" w:rsidP="00AE3644">
      <w:pPr>
        <w:pStyle w:val="Chuthich"/>
      </w:pPr>
      <w:bookmarkStart w:id="1029" w:name="_Toc47384877"/>
      <w:r>
        <w:t xml:space="preserve">Hình </w:t>
      </w:r>
      <w:fldSimple w:instr=" SEQ Hình \* ARABIC ">
        <w:r w:rsidR="00D53D86">
          <w:rPr>
            <w:noProof/>
          </w:rPr>
          <w:t>9</w:t>
        </w:r>
      </w:fldSimple>
      <w:r>
        <w:t xml:space="preserve">. </w:t>
      </w:r>
      <w:r w:rsidR="00BF6EE6">
        <w:t>Kiến trúc mạng</w:t>
      </w:r>
      <w:r>
        <w:t xml:space="preserve"> MTCNN</w:t>
      </w:r>
      <w:bookmarkEnd w:id="1029"/>
    </w:p>
    <w:p w14:paraId="7B03B742" w14:textId="77777777" w:rsidR="00853C70" w:rsidRDefault="00362B5E" w:rsidP="00362B5E">
      <w:pPr>
        <w:spacing w:before="120" w:after="120" w:line="360" w:lineRule="auto"/>
        <w:ind w:firstLine="720"/>
        <w:jc w:val="both"/>
      </w:pPr>
      <w:r w:rsidRPr="00362B5E">
        <w:lastRenderedPageBreak/>
        <w:t>Với mỗi bức ảnh đầu vào, nó sẽ tạo ra nhiều bản sao của hình ảnh đ</w:t>
      </w:r>
      <w:r w:rsidR="00853C70">
        <w:t>ó với các kích thước khác nhau.</w:t>
      </w:r>
    </w:p>
    <w:p w14:paraId="37D93017" w14:textId="3E2B67FA" w:rsidR="00362B5E" w:rsidRDefault="00362B5E" w:rsidP="00362B5E">
      <w:pPr>
        <w:spacing w:before="120" w:after="120" w:line="360" w:lineRule="auto"/>
        <w:ind w:firstLine="720"/>
        <w:jc w:val="both"/>
      </w:pPr>
      <w:r w:rsidRPr="00362B5E">
        <w:t>Tại P-Net, thuật toán sử dụng 1 kernel 12x12 chạy qua mỗi bức hình để tìm kiếm khuôn mặt.</w:t>
      </w:r>
    </w:p>
    <w:p w14:paraId="2702A422" w14:textId="77777777" w:rsidR="00853C70" w:rsidRDefault="00853C70" w:rsidP="00853C70">
      <w:pPr>
        <w:keepNext/>
        <w:spacing w:before="120" w:after="120" w:line="360" w:lineRule="auto"/>
        <w:jc w:val="center"/>
      </w:pPr>
      <w:r>
        <w:rPr>
          <w:noProof/>
        </w:rPr>
        <w:drawing>
          <wp:inline distT="0" distB="0" distL="0" distR="0" wp14:anchorId="2A1B133C" wp14:editId="0EEAD4D4">
            <wp:extent cx="3430829" cy="4476784"/>
            <wp:effectExtent l="0" t="0" r="0" b="0"/>
            <wp:docPr id="55" name="Picture 55" descr="https://images.viblo.asia/c2ad8543-8c46-4485-a92c-ca3a8b893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c2ad8543-8c46-4485-a92c-ca3a8b893b7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5691" cy="4496178"/>
                    </a:xfrm>
                    <a:prstGeom prst="rect">
                      <a:avLst/>
                    </a:prstGeom>
                    <a:noFill/>
                    <a:ln>
                      <a:noFill/>
                    </a:ln>
                  </pic:spPr>
                </pic:pic>
              </a:graphicData>
            </a:graphic>
          </wp:inline>
        </w:drawing>
      </w:r>
    </w:p>
    <w:p w14:paraId="2240BC1C" w14:textId="38E9E65F" w:rsidR="00853C70" w:rsidRPr="00362B5E" w:rsidRDefault="00853C70" w:rsidP="00AE3644">
      <w:pPr>
        <w:pStyle w:val="Chuthich"/>
      </w:pPr>
      <w:bookmarkStart w:id="1030" w:name="_Toc47384878"/>
      <w:r>
        <w:t xml:space="preserve">Hình </w:t>
      </w:r>
      <w:fldSimple w:instr=" SEQ Hình \* ARABIC ">
        <w:r w:rsidR="00D53D86">
          <w:rPr>
            <w:noProof/>
          </w:rPr>
          <w:t>10</w:t>
        </w:r>
      </w:fldSimple>
      <w:r>
        <w:t>. M</w:t>
      </w:r>
      <w:r w:rsidRPr="00853C70">
        <w:t>ạng neural</w:t>
      </w:r>
      <w:r>
        <w:t xml:space="preserve"> P-Net</w:t>
      </w:r>
      <w:bookmarkEnd w:id="1030"/>
    </w:p>
    <w:p w14:paraId="1E34D200" w14:textId="3AA4EB1C" w:rsidR="00B05C8D" w:rsidRPr="00B747A8" w:rsidRDefault="00B05C8D" w:rsidP="00B05C8D"/>
    <w:p w14:paraId="0F7B136A" w14:textId="47BF350C" w:rsidR="00821EA4" w:rsidRDefault="002D3325" w:rsidP="00FC23BC">
      <w:pPr>
        <w:spacing w:before="120" w:after="120" w:line="360" w:lineRule="auto"/>
        <w:ind w:firstLine="720"/>
        <w:jc w:val="both"/>
      </w:pPr>
      <w:r w:rsidRPr="002D3325">
        <w:t>Sau lớp convolution thứ 3, mạng chia thành 2 lớp. Convolution 4-1 đưa ra xác suất của một khuôn mặt nằm trong mỗi bounding boxes, và Convolution 4-2 cung cấp tọa độ của các bounding boxes.</w:t>
      </w:r>
    </w:p>
    <w:p w14:paraId="0D62DA8A" w14:textId="25B6A2B1" w:rsidR="002D3325" w:rsidRDefault="002D3325" w:rsidP="00FC23BC">
      <w:pPr>
        <w:spacing w:before="120" w:after="120" w:line="360" w:lineRule="auto"/>
        <w:ind w:firstLine="720"/>
        <w:jc w:val="both"/>
      </w:pPr>
      <w:r w:rsidRPr="002D3325">
        <w:lastRenderedPageBreak/>
        <w:t xml:space="preserve">R-Net có cấu trúc tương tự vói P-Net. Tuy nhiên sử dụng nhiều layer hơn. Tại đây, network </w:t>
      </w:r>
      <w:r w:rsidR="00C6606E">
        <w:t>sẽ sử dụng các bounding boxes được</w:t>
      </w:r>
      <w:r w:rsidRPr="002D3325">
        <w:t xml:space="preserve"> cung cấp từ P-Net và tinh chỉnh là tọa độ.</w:t>
      </w:r>
    </w:p>
    <w:p w14:paraId="58D44F32" w14:textId="270D8AE8" w:rsidR="002D3325" w:rsidRDefault="006F21A0" w:rsidP="002D3325">
      <w:pPr>
        <w:keepNext/>
        <w:spacing w:before="120" w:after="120" w:line="360" w:lineRule="auto"/>
        <w:jc w:val="center"/>
      </w:pPr>
      <w:r>
        <w:rPr>
          <w:noProof/>
        </w:rPr>
        <w:drawing>
          <wp:inline distT="0" distB="0" distL="0" distR="0" wp14:anchorId="085CEC18" wp14:editId="61F391C5">
            <wp:extent cx="3357677" cy="53403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4347" cy="5366902"/>
                    </a:xfrm>
                    <a:prstGeom prst="rect">
                      <a:avLst/>
                    </a:prstGeom>
                    <a:noFill/>
                    <a:ln>
                      <a:noFill/>
                    </a:ln>
                  </pic:spPr>
                </pic:pic>
              </a:graphicData>
            </a:graphic>
          </wp:inline>
        </w:drawing>
      </w:r>
    </w:p>
    <w:p w14:paraId="14CD35C0" w14:textId="7352A74D" w:rsidR="002D3325" w:rsidRDefault="002D3325" w:rsidP="00AE3644">
      <w:pPr>
        <w:pStyle w:val="Chuthich"/>
      </w:pPr>
      <w:bookmarkStart w:id="1031" w:name="_Toc47384879"/>
      <w:r>
        <w:t xml:space="preserve">Hình </w:t>
      </w:r>
      <w:fldSimple w:instr=" SEQ Hình \* ARABIC ">
        <w:r w:rsidR="00D53D86">
          <w:rPr>
            <w:noProof/>
          </w:rPr>
          <w:t>11</w:t>
        </w:r>
      </w:fldSimple>
      <w:r>
        <w:t>. M</w:t>
      </w:r>
      <w:r w:rsidRPr="00853C70">
        <w:t>ạng neural</w:t>
      </w:r>
      <w:r>
        <w:t xml:space="preserve"> R-Net</w:t>
      </w:r>
      <w:bookmarkEnd w:id="1031"/>
    </w:p>
    <w:p w14:paraId="2FC56EE8" w14:textId="67DCD384" w:rsidR="007C55D7" w:rsidRDefault="006F21A0" w:rsidP="006F21A0">
      <w:pPr>
        <w:spacing w:before="120" w:after="120" w:line="360" w:lineRule="auto"/>
        <w:ind w:firstLine="720"/>
        <w:jc w:val="both"/>
      </w:pPr>
      <w:r w:rsidRPr="006F21A0">
        <w:t>Tương tự R-Net chia ra làm 2 layers ở bước cuối,</w:t>
      </w:r>
      <w:r w:rsidR="009D7CAA">
        <w:t xml:space="preserve"> </w:t>
      </w:r>
      <w:r w:rsidRPr="006F21A0">
        <w:t>cung cấp 2 đầu ra đó là tọa độ mới của các bounding boxes, cùng độ tin tưởng của nó.</w:t>
      </w:r>
    </w:p>
    <w:p w14:paraId="356EE3C9" w14:textId="77777777" w:rsidR="009D7CAA" w:rsidRDefault="009D7CAA" w:rsidP="0089115D">
      <w:pPr>
        <w:spacing w:before="120" w:after="120" w:line="360" w:lineRule="auto"/>
        <w:ind w:firstLine="720"/>
        <w:jc w:val="both"/>
      </w:pPr>
    </w:p>
    <w:p w14:paraId="3ED84425" w14:textId="2F82511F" w:rsidR="004E3A67" w:rsidRPr="004E3A67" w:rsidRDefault="006F21A0" w:rsidP="0089115D">
      <w:pPr>
        <w:spacing w:before="120" w:after="120" w:line="360" w:lineRule="auto"/>
        <w:ind w:firstLine="720"/>
        <w:jc w:val="both"/>
      </w:pPr>
      <w:r w:rsidRPr="006F21A0">
        <w:lastRenderedPageBreak/>
        <w:t>O-Net lấy các bounding boxes từ R-Net làm đầu vào và đánh dấu các tọa độ của các mốc trên khuôn mặt.</w:t>
      </w:r>
    </w:p>
    <w:p w14:paraId="4D840F8F" w14:textId="77777777" w:rsidR="00BA4349" w:rsidRDefault="0089115D" w:rsidP="00BA4349">
      <w:pPr>
        <w:keepNext/>
        <w:spacing w:before="120" w:after="120" w:line="360" w:lineRule="auto"/>
        <w:jc w:val="center"/>
      </w:pPr>
      <w:r>
        <w:rPr>
          <w:noProof/>
        </w:rPr>
        <w:drawing>
          <wp:inline distT="0" distB="0" distL="0" distR="0" wp14:anchorId="0531BD3A" wp14:editId="582C1AB7">
            <wp:extent cx="2913838" cy="6269127"/>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2648" cy="6309597"/>
                    </a:xfrm>
                    <a:prstGeom prst="rect">
                      <a:avLst/>
                    </a:prstGeom>
                    <a:noFill/>
                    <a:ln>
                      <a:noFill/>
                    </a:ln>
                  </pic:spPr>
                </pic:pic>
              </a:graphicData>
            </a:graphic>
          </wp:inline>
        </w:drawing>
      </w:r>
    </w:p>
    <w:p w14:paraId="244149D8" w14:textId="2C754204" w:rsidR="0089115D" w:rsidRDefault="00BA4349" w:rsidP="00AE3644">
      <w:pPr>
        <w:pStyle w:val="Chuthich"/>
      </w:pPr>
      <w:bookmarkStart w:id="1032" w:name="_Toc47384880"/>
      <w:r>
        <w:t xml:space="preserve">Hình </w:t>
      </w:r>
      <w:fldSimple w:instr=" SEQ Hình \* ARABIC ">
        <w:r w:rsidR="00D53D86">
          <w:rPr>
            <w:noProof/>
          </w:rPr>
          <w:t>12</w:t>
        </w:r>
      </w:fldSimple>
      <w:r>
        <w:t>. M</w:t>
      </w:r>
      <w:r w:rsidRPr="00853C70">
        <w:t>ạng neural</w:t>
      </w:r>
      <w:r>
        <w:t xml:space="preserve"> O-Net</w:t>
      </w:r>
      <w:bookmarkEnd w:id="1032"/>
    </w:p>
    <w:p w14:paraId="08F83D92" w14:textId="77777777" w:rsidR="00BA4349" w:rsidRPr="00BA4349" w:rsidRDefault="00BA4349" w:rsidP="00BA4349"/>
    <w:p w14:paraId="22387663" w14:textId="694639BC" w:rsidR="0089115D" w:rsidRDefault="0089115D" w:rsidP="0089115D">
      <w:pPr>
        <w:spacing w:before="120" w:after="120" w:line="360" w:lineRule="auto"/>
        <w:ind w:firstLine="720"/>
        <w:jc w:val="both"/>
      </w:pPr>
      <w:r w:rsidRPr="006F21A0">
        <w:lastRenderedPageBreak/>
        <w:t>Ở bước này, thuật toán đưa ra 3 kết quả đầu ra khác nhau bao gồm: xác suất của khuôn mặt nằm trong bounding box, tọa độ của bounding box và tọa độ của các mốc trên khuôn mặt (vị trí mắt, mũi, miệng)</w:t>
      </w:r>
    </w:p>
    <w:p w14:paraId="160469BD" w14:textId="77777777" w:rsidR="00CC74A7" w:rsidRDefault="00CC74A7" w:rsidP="00CC74A7">
      <w:pPr>
        <w:keepNext/>
        <w:spacing w:before="120" w:after="120" w:line="360" w:lineRule="auto"/>
        <w:jc w:val="both"/>
      </w:pPr>
      <w:r w:rsidRPr="00CC74A7">
        <w:rPr>
          <w:noProof/>
        </w:rPr>
        <w:drawing>
          <wp:inline distT="0" distB="0" distL="0" distR="0" wp14:anchorId="1D514DD9" wp14:editId="2F09CAC1">
            <wp:extent cx="5448300" cy="2915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300" cy="2915920"/>
                    </a:xfrm>
                    <a:prstGeom prst="rect">
                      <a:avLst/>
                    </a:prstGeom>
                  </pic:spPr>
                </pic:pic>
              </a:graphicData>
            </a:graphic>
          </wp:inline>
        </w:drawing>
      </w:r>
    </w:p>
    <w:p w14:paraId="7F36CA31" w14:textId="68DF8A52" w:rsidR="0089115D" w:rsidRPr="006F21A0" w:rsidRDefault="00CC74A7" w:rsidP="00AE3644">
      <w:pPr>
        <w:pStyle w:val="Chuthich"/>
        <w:rPr>
          <w:szCs w:val="26"/>
        </w:rPr>
      </w:pPr>
      <w:bookmarkStart w:id="1033" w:name="_Toc47384881"/>
      <w:r>
        <w:t xml:space="preserve">Hình </w:t>
      </w:r>
      <w:fldSimple w:instr=" SEQ Hình \* ARABIC ">
        <w:r w:rsidR="00D53D86">
          <w:rPr>
            <w:noProof/>
          </w:rPr>
          <w:t>13</w:t>
        </w:r>
      </w:fldSimple>
      <w:r>
        <w:t>. Phát hiện khuôn mặt với MTCNN</w:t>
      </w:r>
      <w:bookmarkEnd w:id="1033"/>
    </w:p>
    <w:p w14:paraId="3E56249B" w14:textId="0DFB03BD" w:rsidR="00861881" w:rsidRPr="00B04EEE" w:rsidRDefault="007D3F40" w:rsidP="00861881">
      <w:pPr>
        <w:pStyle w:val="u2"/>
        <w:rPr>
          <w:sz w:val="26"/>
          <w:szCs w:val="26"/>
        </w:rPr>
      </w:pPr>
      <w:bookmarkStart w:id="1034" w:name="_Toc47383817"/>
      <w:ins w:id="1035" w:author="Nguyen Van Chau" w:date="2020-07-29T15:50:00Z">
        <w:r>
          <w:rPr>
            <w:sz w:val="26"/>
            <w:szCs w:val="26"/>
            <w:lang w:val="en-US"/>
          </w:rPr>
          <w:t>2</w:t>
        </w:r>
      </w:ins>
      <w:del w:id="1036" w:author="Nguyen Van Chau" w:date="2020-07-29T15:50:00Z">
        <w:r w:rsidR="00861881" w:rsidDel="007D3F40">
          <w:rPr>
            <w:sz w:val="26"/>
            <w:szCs w:val="26"/>
          </w:rPr>
          <w:delText>3</w:delText>
        </w:r>
      </w:del>
      <w:r w:rsidR="00861881">
        <w:rPr>
          <w:sz w:val="26"/>
          <w:szCs w:val="26"/>
        </w:rPr>
        <w:t>.</w:t>
      </w:r>
      <w:del w:id="1037" w:author="LeNga" w:date="2020-07-28T16:11:00Z">
        <w:r w:rsidR="00861881" w:rsidDel="00BF360B">
          <w:rPr>
            <w:sz w:val="26"/>
            <w:szCs w:val="26"/>
          </w:rPr>
          <w:delText>4</w:delText>
        </w:r>
        <w:r w:rsidR="00861881" w:rsidDel="00BF360B">
          <w:rPr>
            <w:sz w:val="26"/>
            <w:szCs w:val="26"/>
            <w:lang w:val="en-US"/>
          </w:rPr>
          <w:delText xml:space="preserve"> </w:delText>
        </w:r>
      </w:del>
      <w:ins w:id="1038" w:author="Nguyen Van Chau" w:date="2020-07-29T15:50:00Z">
        <w:r w:rsidR="00FB01EC">
          <w:rPr>
            <w:sz w:val="26"/>
            <w:szCs w:val="26"/>
            <w:lang w:val="en-US"/>
          </w:rPr>
          <w:t>4</w:t>
        </w:r>
      </w:ins>
      <w:ins w:id="1039" w:author="LeNga" w:date="2020-07-28T16:11:00Z">
        <w:del w:id="1040" w:author="Nguyen Van Chau" w:date="2020-07-29T15:50:00Z">
          <w:r w:rsidR="00BF360B" w:rsidDel="007D3F40">
            <w:rPr>
              <w:sz w:val="26"/>
              <w:szCs w:val="26"/>
              <w:lang w:val="en-US"/>
            </w:rPr>
            <w:delText>3</w:delText>
          </w:r>
        </w:del>
        <w:r w:rsidR="00BF360B">
          <w:rPr>
            <w:sz w:val="26"/>
            <w:szCs w:val="26"/>
            <w:lang w:val="en-US"/>
          </w:rPr>
          <w:t xml:space="preserve"> </w:t>
        </w:r>
      </w:ins>
      <w:r w:rsidR="00861881">
        <w:rPr>
          <w:sz w:val="26"/>
          <w:szCs w:val="26"/>
          <w:lang w:val="en-US"/>
        </w:rPr>
        <w:t>Các thuật toán nhận diện khuôn mặt</w:t>
      </w:r>
      <w:r w:rsidR="00861881" w:rsidRPr="00B04EEE">
        <w:rPr>
          <w:sz w:val="26"/>
          <w:szCs w:val="26"/>
        </w:rPr>
        <w:t>:</w:t>
      </w:r>
      <w:bookmarkEnd w:id="1034"/>
    </w:p>
    <w:p w14:paraId="79FE971E" w14:textId="16514E7E" w:rsidR="00861881" w:rsidRDefault="00FB01EC" w:rsidP="00916C33">
      <w:pPr>
        <w:pStyle w:val="u3"/>
      </w:pPr>
      <w:bookmarkStart w:id="1041" w:name="_Toc47383818"/>
      <w:ins w:id="1042" w:author="Nguyen Van Chau" w:date="2020-07-29T15:51:00Z">
        <w:r>
          <w:t>2</w:t>
        </w:r>
      </w:ins>
      <w:del w:id="1043" w:author="Nguyen Van Chau" w:date="2020-07-29T15:51:00Z">
        <w:r w:rsidR="00916C33" w:rsidDel="00FB01EC">
          <w:delText>3</w:delText>
        </w:r>
      </w:del>
      <w:r w:rsidR="00916C33">
        <w:t xml:space="preserve">.4.1 </w:t>
      </w:r>
      <w:r w:rsidR="00916C33" w:rsidRPr="00916C33">
        <w:t>One-shot learning</w:t>
      </w:r>
      <w:r w:rsidR="00916C33">
        <w:t>:</w:t>
      </w:r>
      <w:bookmarkEnd w:id="1041"/>
    </w:p>
    <w:p w14:paraId="449ACEEE" w14:textId="062521E8" w:rsidR="00916C33" w:rsidRDefault="00916C33" w:rsidP="00916C33">
      <w:pPr>
        <w:spacing w:before="120" w:after="120" w:line="360" w:lineRule="auto"/>
        <w:ind w:firstLine="720"/>
        <w:jc w:val="both"/>
      </w:pPr>
      <w:r w:rsidRPr="00916C33">
        <w:t xml:space="preserve">One-shot learning là thuật toán học có giám sát mà mỗi một người chỉ cần 1 vài, rất ít hoặc thậm chí chỉ 1 bức ảnh duy nhất (để khỏi tạo ra nhiều biến thể). Từ đầu vào là bức ảnh của một người, chúng ta sử dụng một kiến trúc thuật toán CNN đơn giản để dự báo người đó là ai. Tuy nhiên nhược điểm của phương pháp này là chúng ta phải huấn luyện lại thuật toán thường xuyên khi xuất hiện thêm một người mới vì shape </w:t>
      </w:r>
      <w:r w:rsidR="00AE6000">
        <w:t>của output thay đổi tăng lên 1.</w:t>
      </w:r>
    </w:p>
    <w:p w14:paraId="28D3393C" w14:textId="0E610EA4" w:rsidR="00AE6000" w:rsidRDefault="00FB01EC" w:rsidP="00AE6000">
      <w:pPr>
        <w:pStyle w:val="u3"/>
      </w:pPr>
      <w:bookmarkStart w:id="1044" w:name="_Toc47383819"/>
      <w:ins w:id="1045" w:author="Nguyen Van Chau" w:date="2020-07-29T15:51:00Z">
        <w:r>
          <w:t>2</w:t>
        </w:r>
      </w:ins>
      <w:del w:id="1046" w:author="Nguyen Van Chau" w:date="2020-07-29T15:51:00Z">
        <w:r w:rsidR="00A30E02" w:rsidDel="00FB01EC">
          <w:delText>3</w:delText>
        </w:r>
      </w:del>
      <w:r w:rsidR="00A30E02">
        <w:t>.4.2</w:t>
      </w:r>
      <w:r w:rsidR="00AE6000">
        <w:t xml:space="preserve"> </w:t>
      </w:r>
      <w:r w:rsidR="00AE6000" w:rsidRPr="00AE6000">
        <w:t>Learning similarity</w:t>
      </w:r>
      <w:r w:rsidR="00AE6000">
        <w:t>:</w:t>
      </w:r>
      <w:bookmarkEnd w:id="1044"/>
    </w:p>
    <w:p w14:paraId="1A3019B8" w14:textId="47B45AF5" w:rsidR="00AE6000" w:rsidRPr="00AE6000" w:rsidRDefault="00AE6000" w:rsidP="00AE6000">
      <w:pPr>
        <w:spacing w:before="120" w:after="120" w:line="360" w:lineRule="auto"/>
        <w:ind w:firstLine="720"/>
        <w:jc w:val="both"/>
      </w:pPr>
      <w:r w:rsidRPr="00AE6000">
        <w:t xml:space="preserve">Phương pháp này dựa trên một phép đo khoảng cách giữa 2 bức ảnh, </w:t>
      </w:r>
      <w:r>
        <w:t>thông thường là các</w:t>
      </w:r>
      <w:r w:rsidR="00CC5A29">
        <w:t xml:space="preserve"> định mức</w:t>
      </w:r>
      <w:r>
        <w:t xml:space="preserve"> chuẩn L1 hoặc L</w:t>
      </w:r>
      <w:r w:rsidRPr="00AE6000">
        <w:t>2 sao cho nếu 2 bức ảnh thuộc cùng một người thì khoảng cách là nhỏ nhất và nếu không thuộc thì khoảng cách sẽ lớn hơn.</w:t>
      </w:r>
    </w:p>
    <w:p w14:paraId="60C0E690" w14:textId="77777777" w:rsidR="00693519" w:rsidRDefault="00693519" w:rsidP="00693519">
      <w:pPr>
        <w:keepNext/>
        <w:spacing w:before="120" w:after="120" w:line="360" w:lineRule="auto"/>
        <w:jc w:val="center"/>
      </w:pPr>
      <w:r>
        <w:rPr>
          <w:noProof/>
        </w:rPr>
        <w:lastRenderedPageBreak/>
        <w:drawing>
          <wp:inline distT="0" distB="0" distL="0" distR="0" wp14:anchorId="6A6CD4D2" wp14:editId="25B413A6">
            <wp:extent cx="3094329" cy="4287975"/>
            <wp:effectExtent l="0" t="0" r="0" b="0"/>
            <wp:docPr id="85" name="Picture 85" descr="https://i.imgur.com/MUOIx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imgur.com/MUOIxf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6919" cy="4305422"/>
                    </a:xfrm>
                    <a:prstGeom prst="rect">
                      <a:avLst/>
                    </a:prstGeom>
                    <a:noFill/>
                    <a:ln>
                      <a:noFill/>
                    </a:ln>
                  </pic:spPr>
                </pic:pic>
              </a:graphicData>
            </a:graphic>
          </wp:inline>
        </w:drawing>
      </w:r>
    </w:p>
    <w:p w14:paraId="59926386" w14:textId="60D678F1" w:rsidR="00AE6000" w:rsidRDefault="00693519" w:rsidP="00AE3644">
      <w:pPr>
        <w:pStyle w:val="Chuthich"/>
      </w:pPr>
      <w:bookmarkStart w:id="1047" w:name="_Toc47384882"/>
      <w:r>
        <w:t xml:space="preserve">Hình </w:t>
      </w:r>
      <w:fldSimple w:instr=" SEQ Hình \* ARABIC ">
        <w:r w:rsidR="00D53D86">
          <w:rPr>
            <w:noProof/>
          </w:rPr>
          <w:t>14</w:t>
        </w:r>
      </w:fldSimple>
      <w:r>
        <w:t xml:space="preserve">. </w:t>
      </w:r>
      <w:r w:rsidRPr="00AE6000">
        <w:t>Learning similarity</w:t>
      </w:r>
      <w:bookmarkEnd w:id="1047"/>
    </w:p>
    <w:p w14:paraId="145E45E2" w14:textId="77777777" w:rsidR="00A30E02" w:rsidRDefault="000526D3" w:rsidP="000526D3">
      <w:pPr>
        <w:spacing w:before="120" w:after="120" w:line="360" w:lineRule="auto"/>
        <w:ind w:firstLine="720"/>
        <w:jc w:val="both"/>
      </w:pPr>
      <w:r w:rsidRPr="000526D3">
        <w:t>Learning similarity có thể trả ra nhiều hơn một ảnh là cùng loại với ảnh đầu</w:t>
      </w:r>
      <w:r w:rsidR="00A30E02">
        <w:t xml:space="preserve"> vào tùy theo ngưỡng threshold.</w:t>
      </w:r>
    </w:p>
    <w:p w14:paraId="46325243" w14:textId="77777777" w:rsidR="00A30E02" w:rsidRDefault="000526D3" w:rsidP="000526D3">
      <w:pPr>
        <w:spacing w:before="120" w:after="120" w:line="360" w:lineRule="auto"/>
        <w:ind w:firstLine="720"/>
        <w:jc w:val="both"/>
      </w:pPr>
      <w:r w:rsidRPr="000526D3">
        <w:t xml:space="preserve">Ngoài ra phương pháp này không bị phụ thuộc vào số lượng classes. Do đó không cần phải huấn luyện lại khi xuất hiện class mới. Điểm mấu chốt là cần xây dựng được một model encoding đủ tốt để chiếu các bức ảnh lên một không gian eucledean n chiều. Sau đó sử dụng khoảng cách để quyết định nhãn của chúng. </w:t>
      </w:r>
    </w:p>
    <w:p w14:paraId="6DB6E799" w14:textId="2BB6A394" w:rsidR="000526D3" w:rsidRDefault="000526D3" w:rsidP="000526D3">
      <w:pPr>
        <w:spacing w:before="120" w:after="120" w:line="360" w:lineRule="auto"/>
        <w:ind w:firstLine="720"/>
        <w:jc w:val="both"/>
      </w:pPr>
      <w:r w:rsidRPr="000526D3">
        <w:t>Như vậy learning similarity có ưu điểm hơn so với one-shot learning khi không phải huấn luyện lại model khi mà vẫn tìm ra được ảnh tương đồng. Vậy làm thế nào để học được biểu diễn của ảnh trong không gian euledean n chiều? Kiến trúc siam network sẽ giúp chúng ta thực hiện điều này một cách dễ dàng.</w:t>
      </w:r>
    </w:p>
    <w:p w14:paraId="741F8F78" w14:textId="3741B4C1" w:rsidR="00A30E02" w:rsidRDefault="00FB01EC" w:rsidP="00A30E02">
      <w:pPr>
        <w:pStyle w:val="u3"/>
      </w:pPr>
      <w:bookmarkStart w:id="1048" w:name="_Toc47383820"/>
      <w:ins w:id="1049" w:author="Nguyen Van Chau" w:date="2020-07-29T15:51:00Z">
        <w:r>
          <w:lastRenderedPageBreak/>
          <w:t>2</w:t>
        </w:r>
      </w:ins>
      <w:del w:id="1050" w:author="Nguyen Van Chau" w:date="2020-07-29T15:51:00Z">
        <w:r w:rsidR="00A30E02" w:rsidDel="00FB01EC">
          <w:delText>3</w:delText>
        </w:r>
      </w:del>
      <w:r w:rsidR="00A30E02">
        <w:t xml:space="preserve">.4.3 </w:t>
      </w:r>
      <w:r w:rsidR="00A30E02" w:rsidRPr="00A30E02">
        <w:t>Siam network</w:t>
      </w:r>
      <w:r w:rsidR="00A30E02">
        <w:t>:</w:t>
      </w:r>
      <w:bookmarkEnd w:id="1048"/>
    </w:p>
    <w:p w14:paraId="18AE340B" w14:textId="70F7E03B" w:rsidR="00A30E02" w:rsidRDefault="00C20D95" w:rsidP="000526D3">
      <w:pPr>
        <w:spacing w:before="120" w:after="120" w:line="360" w:lineRule="auto"/>
        <w:ind w:firstLine="720"/>
        <w:jc w:val="both"/>
      </w:pPr>
      <w:r w:rsidRPr="00C20D95">
        <w:t>Những kiến trúc mạng mà khi bạn đưa vào 2 bức ảnh và mô hình sẽ trả lời chúng thuộc về cùng 1 người hay không được gọi chung là Siam network</w:t>
      </w:r>
      <w:r>
        <w:t>.</w:t>
      </w:r>
    </w:p>
    <w:p w14:paraId="7062249A" w14:textId="7A555C41" w:rsidR="00C20D95" w:rsidRDefault="00C20D95" w:rsidP="000526D3">
      <w:pPr>
        <w:spacing w:before="120" w:after="120" w:line="360" w:lineRule="auto"/>
        <w:ind w:firstLine="720"/>
        <w:jc w:val="both"/>
      </w:pPr>
      <w:r w:rsidRPr="00C20D95">
        <w:t xml:space="preserve">Kiến trúc của Siam network dựa trên base network là một Convolutional neural network đã được loại bỏ output layer có tác dụng encoding ảnh thành </w:t>
      </w:r>
      <w:r w:rsidR="001453E1">
        <w:t>vector</w:t>
      </w:r>
      <w:r w:rsidRPr="00C20D95">
        <w:t xml:space="preserve"> embedding. Đầu vào của mạng siam network là 2 bức ảnh bất kì được lựa chọn ngẫu nhiên từ dữ liệu ảnh. Output của Siam network là 2 </w:t>
      </w:r>
      <w:r w:rsidR="001453E1">
        <w:t>vector</w:t>
      </w:r>
      <w:r w:rsidRPr="00C20D95">
        <w:t xml:space="preserve"> tương ứng với biểu diễn của 2 ảnh input. Sau đó đưa 2 </w:t>
      </w:r>
      <w:r w:rsidR="001453E1">
        <w:t>vector</w:t>
      </w:r>
      <w:r w:rsidRPr="00C20D95">
        <w:t xml:space="preserve"> vào hàm loss function để đo lường sự khác biệt giữa chúng. Thông thường hàm loss function là một hàm chuẩn bậc 2.</w:t>
      </w:r>
    </w:p>
    <w:p w14:paraId="0F13D14D" w14:textId="77777777" w:rsidR="00C96F71" w:rsidRDefault="00C96F71" w:rsidP="00C96F71">
      <w:pPr>
        <w:keepNext/>
        <w:spacing w:before="120" w:after="120" w:line="360" w:lineRule="auto"/>
        <w:jc w:val="center"/>
      </w:pPr>
      <w:r w:rsidRPr="00C96F71">
        <w:rPr>
          <w:noProof/>
        </w:rPr>
        <w:drawing>
          <wp:inline distT="0" distB="0" distL="0" distR="0" wp14:anchorId="4CBBCC25" wp14:editId="0862905D">
            <wp:extent cx="4218744" cy="2867559"/>
            <wp:effectExtent l="0" t="0" r="0" b="9525"/>
            <wp:docPr id="2" name="Picture 2" descr="D:\Downloads\s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si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2138" cy="2897054"/>
                    </a:xfrm>
                    <a:prstGeom prst="rect">
                      <a:avLst/>
                    </a:prstGeom>
                    <a:noFill/>
                    <a:ln>
                      <a:noFill/>
                    </a:ln>
                  </pic:spPr>
                </pic:pic>
              </a:graphicData>
            </a:graphic>
          </wp:inline>
        </w:drawing>
      </w:r>
    </w:p>
    <w:p w14:paraId="04421DD9" w14:textId="529F6BDA" w:rsidR="00216F58" w:rsidRDefault="00C96F71" w:rsidP="00AE3644">
      <w:pPr>
        <w:pStyle w:val="Chuthich"/>
      </w:pPr>
      <w:bookmarkStart w:id="1051" w:name="_Toc47384883"/>
      <w:r>
        <w:t xml:space="preserve">Hình </w:t>
      </w:r>
      <w:fldSimple w:instr=" SEQ Hình \* ARABIC ">
        <w:r w:rsidR="00D53D86">
          <w:rPr>
            <w:noProof/>
          </w:rPr>
          <w:t>15</w:t>
        </w:r>
      </w:fldSimple>
      <w:r>
        <w:t xml:space="preserve">. </w:t>
      </w:r>
      <w:r w:rsidRPr="00A30E02">
        <w:t>Siam network</w:t>
      </w:r>
      <w:bookmarkEnd w:id="1051"/>
    </w:p>
    <w:p w14:paraId="1E63DE1A" w14:textId="77777777" w:rsidR="00D94C51" w:rsidRPr="00D94C51" w:rsidRDefault="00D94C51" w:rsidP="00D94C51"/>
    <w:p w14:paraId="44A9ADA1" w14:textId="2BDF6AA1" w:rsidR="00B85082" w:rsidRPr="00444018" w:rsidRDefault="00D94C51" w:rsidP="00444018">
      <m:oMathPara>
        <m:oMath>
          <m:r>
            <w:rPr>
              <w:rFonts w:ascii="Cambria Math" w:hAnsi="Cambria Math"/>
            </w:rPr>
            <m:t>d</m:t>
          </m:r>
          <m:d>
            <m:dPr>
              <m:ctrlPr>
                <w:rPr>
                  <w:rFonts w:ascii="Cambria Math" w:hAnsi="Cambria Math"/>
                  <w:i/>
                </w:rPr>
              </m:ctrlPr>
            </m:dPr>
            <m:e>
              <m:r>
                <w:rPr>
                  <w:rFonts w:ascii="Cambria Math" w:hAnsi="Cambria Math"/>
                </w:rPr>
                <m:t>x1, x2</m:t>
              </m:r>
            </m:e>
          </m:d>
          <m:r>
            <m:rPr>
              <m:sty m:val="p"/>
            </m:rPr>
            <w:rPr>
              <w:rStyle w:val="mo"/>
              <w:rFonts w:ascii="Cambria Math" w:hAnsi="Cambria Math"/>
              <w:color w:val="333333"/>
              <w:sz w:val="25"/>
              <w:szCs w:val="25"/>
              <w:bdr w:val="none" w:sz="0" w:space="0" w:color="auto" w:frame="1"/>
              <w:shd w:val="clear" w:color="auto" w:fill="FFFFFF"/>
            </w:rPr>
            <m:t xml:space="preserve"> =</m:t>
          </m:r>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i/>
                      <w:color w:val="333333"/>
                      <w:sz w:val="25"/>
                      <w:szCs w:val="25"/>
                      <w:bdr w:val="none" w:sz="0" w:space="0" w:color="auto" w:frame="1"/>
                      <w:shd w:val="clear" w:color="auto" w:fill="FFFFFF"/>
                    </w:rPr>
                  </m:ctrlPr>
                </m:dPr>
                <m:e>
                  <m:r>
                    <w:rPr>
                      <w:rStyle w:val="mo"/>
                      <w:rFonts w:ascii="Cambria Math" w:hAnsi="MathJax_Main" w:cs="Helvetica"/>
                      <w:color w:val="333333"/>
                      <w:sz w:val="25"/>
                      <w:szCs w:val="25"/>
                      <w:bdr w:val="none" w:sz="0" w:space="0" w:color="auto" w:frame="1"/>
                      <w:shd w:val="clear" w:color="auto" w:fill="FFFFFF"/>
                    </w:rPr>
                    <m:t>x1</m:t>
                  </m:r>
                </m:e>
              </m:d>
              <m:r>
                <w:rPr>
                  <w:rStyle w:val="mo"/>
                  <w:rFonts w:ascii="Cambria Math" w:hAnsi="Cambria Math" w:cs="Helvetica"/>
                  <w:color w:val="333333"/>
                  <w:sz w:val="25"/>
                  <w:szCs w:val="25"/>
                  <w:bdr w:val="none" w:sz="0" w:space="0" w:color="auto" w:frame="1"/>
                  <w:shd w:val="clear" w:color="auto" w:fill="FFFFFF"/>
                </w:rPr>
                <m:t>-f(x2)</m:t>
              </m:r>
              <m:r>
                <m:rPr>
                  <m:sty m:val="p"/>
                </m:rPr>
                <w:rPr>
                  <w:rStyle w:val="mo"/>
                  <w:rFonts w:ascii="Cambria Math" w:hAnsi="Cambria Math" w:cs="Helvetica"/>
                  <w:color w:val="333333"/>
                  <w:sz w:val="25"/>
                  <w:szCs w:val="25"/>
                  <w:bdr w:val="none" w:sz="0" w:space="0" w:color="auto" w:frame="1"/>
                  <w:shd w:val="clear" w:color="auto" w:fill="FFFFFF"/>
                </w:rPr>
                <m:t>||</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oMath>
      </m:oMathPara>
    </w:p>
    <w:p w14:paraId="65BABE0D" w14:textId="33D192D7" w:rsidR="003809E0" w:rsidRDefault="00444018" w:rsidP="003809E0">
      <w:pPr>
        <w:spacing w:before="120" w:after="120" w:line="360" w:lineRule="auto"/>
        <w:ind w:firstLine="720"/>
        <w:jc w:val="both"/>
      </w:pPr>
      <w:r w:rsidRPr="00444018">
        <w:t xml:space="preserve">Từ mô hình Convolutional neural network, mô hình trả ra 2 </w:t>
      </w:r>
      <w:r w:rsidR="001453E1">
        <w:t>vector</w:t>
      </w:r>
      <w:r w:rsidRPr="00444018">
        <w:t xml:space="preserve"> encoding là x1 và x2 biểu diễn cho lần lượt ảnh 1 và 2. x1 và x2 có cùng số chiều. Hàm f(x) có tác dụng tương tự như một phép biến đổi qua layer fully connected </w:t>
      </w:r>
      <w:r w:rsidRPr="00444018">
        <w:lastRenderedPageBreak/>
        <w:t>trong mạng neural network để tạo tính phi tuyến và giảm chiều dữ liệu về các kích thước nhỏ. Thông thường là 128 đối đối với các mô hình pretrain.</w:t>
      </w:r>
    </w:p>
    <w:p w14:paraId="110EA8B9" w14:textId="0EE70E7C" w:rsidR="003809E0" w:rsidRDefault="003809E0" w:rsidP="003809E0">
      <w:pPr>
        <w:spacing w:before="120" w:after="120" w:line="360" w:lineRule="auto"/>
        <w:ind w:firstLine="720"/>
        <w:jc w:val="both"/>
      </w:pPr>
      <w:r w:rsidRPr="003809E0">
        <w:t>Khi x1,</w:t>
      </w:r>
      <w:r w:rsidR="000A6086">
        <w:t xml:space="preserve"> </w:t>
      </w:r>
      <w:r w:rsidRPr="003809E0">
        <w:t>x2 là cùng 1 người:</w:t>
      </w:r>
    </w:p>
    <w:p w14:paraId="66B660C7" w14:textId="5A197B19" w:rsidR="003809E0" w:rsidRDefault="00F84127" w:rsidP="003809E0">
      <w:pPr>
        <w:spacing w:before="120" w:after="120" w:line="360" w:lineRule="auto"/>
        <w:ind w:firstLine="720"/>
        <w:jc w:val="center"/>
        <w:rPr>
          <w:rStyle w:val="mo"/>
          <w:color w:val="333333"/>
          <w:sz w:val="25"/>
          <w:szCs w:val="25"/>
          <w:bdr w:val="none" w:sz="0" w:space="0" w:color="auto" w:frame="1"/>
          <w:shd w:val="clear" w:color="auto" w:fill="FFFFFF"/>
        </w:rPr>
      </w:pPr>
      <m:oMathPara>
        <m:oMath>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i/>
                      <w:color w:val="333333"/>
                      <w:sz w:val="25"/>
                      <w:szCs w:val="25"/>
                      <w:bdr w:val="none" w:sz="0" w:space="0" w:color="auto" w:frame="1"/>
                      <w:shd w:val="clear" w:color="auto" w:fill="FFFFFF"/>
                    </w:rPr>
                  </m:ctrlPr>
                </m:dPr>
                <m:e>
                  <m:r>
                    <w:rPr>
                      <w:rStyle w:val="mo"/>
                      <w:rFonts w:ascii="Cambria Math" w:hAnsi="MathJax_Main" w:cs="Helvetica"/>
                      <w:color w:val="333333"/>
                      <w:sz w:val="25"/>
                      <w:szCs w:val="25"/>
                      <w:bdr w:val="none" w:sz="0" w:space="0" w:color="auto" w:frame="1"/>
                      <w:shd w:val="clear" w:color="auto" w:fill="FFFFFF"/>
                    </w:rPr>
                    <m:t>x1</m:t>
                  </m:r>
                </m:e>
              </m:d>
              <m:r>
                <w:rPr>
                  <w:rStyle w:val="mo"/>
                  <w:rFonts w:ascii="Cambria Math" w:hAnsi="Cambria Math" w:cs="Helvetica"/>
                  <w:color w:val="333333"/>
                  <w:sz w:val="25"/>
                  <w:szCs w:val="25"/>
                  <w:bdr w:val="none" w:sz="0" w:space="0" w:color="auto" w:frame="1"/>
                  <w:shd w:val="clear" w:color="auto" w:fill="FFFFFF"/>
                </w:rPr>
                <m:t>-f(x2)</m:t>
              </m:r>
              <m:r>
                <m:rPr>
                  <m:sty m:val="p"/>
                </m:rPr>
                <w:rPr>
                  <w:rStyle w:val="mo"/>
                  <w:rFonts w:ascii="Cambria Math" w:hAnsi="Cambria Math" w:cs="Helvetica"/>
                  <w:color w:val="333333"/>
                  <w:sz w:val="25"/>
                  <w:szCs w:val="25"/>
                  <w:bdr w:val="none" w:sz="0" w:space="0" w:color="auto" w:frame="1"/>
                  <w:shd w:val="clear" w:color="auto" w:fill="FFFFFF"/>
                </w:rPr>
                <m:t>||</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oMath>
      </m:oMathPara>
    </w:p>
    <w:p w14:paraId="1CAC3045" w14:textId="06AAC876" w:rsidR="006E6AD4" w:rsidRDefault="00501805" w:rsidP="00501805">
      <w:pPr>
        <w:spacing w:before="120" w:after="120" w:line="360" w:lineRule="auto"/>
      </w:pPr>
      <w:r>
        <w:tab/>
        <w:t>Phải là một giá trị nhỏ.</w:t>
      </w:r>
    </w:p>
    <w:p w14:paraId="2CA50872" w14:textId="030E3B79" w:rsidR="009C229A" w:rsidRDefault="009C229A" w:rsidP="009C229A">
      <w:pPr>
        <w:spacing w:before="120" w:after="120" w:line="360" w:lineRule="auto"/>
        <w:ind w:firstLine="720"/>
        <w:jc w:val="both"/>
      </w:pPr>
      <w:r w:rsidRPr="003809E0">
        <w:t>Khi x1,</w:t>
      </w:r>
      <w:r w:rsidR="000A6086">
        <w:t xml:space="preserve"> </w:t>
      </w:r>
      <w:r w:rsidRPr="003809E0">
        <w:t xml:space="preserve">x2 là </w:t>
      </w:r>
      <w:r>
        <w:t>2</w:t>
      </w:r>
      <w:r w:rsidRPr="003809E0">
        <w:t xml:space="preserve"> người</w:t>
      </w:r>
      <w:r>
        <w:t xml:space="preserve"> khác nhau</w:t>
      </w:r>
      <w:r w:rsidRPr="003809E0">
        <w:t>:</w:t>
      </w:r>
    </w:p>
    <w:p w14:paraId="71151B0C" w14:textId="6E4753C4" w:rsidR="003A1258" w:rsidRDefault="00F84127" w:rsidP="009C229A">
      <w:pPr>
        <w:spacing w:before="120" w:after="120" w:line="360" w:lineRule="auto"/>
        <w:ind w:firstLine="720"/>
        <w:jc w:val="both"/>
      </w:pPr>
      <m:oMathPara>
        <m:oMath>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i/>
                      <w:color w:val="333333"/>
                      <w:sz w:val="25"/>
                      <w:szCs w:val="25"/>
                      <w:bdr w:val="none" w:sz="0" w:space="0" w:color="auto" w:frame="1"/>
                      <w:shd w:val="clear" w:color="auto" w:fill="FFFFFF"/>
                    </w:rPr>
                  </m:ctrlPr>
                </m:dPr>
                <m:e>
                  <m:r>
                    <w:rPr>
                      <w:rStyle w:val="mo"/>
                      <w:rFonts w:ascii="Cambria Math" w:hAnsi="MathJax_Main" w:cs="Helvetica"/>
                      <w:color w:val="333333"/>
                      <w:sz w:val="25"/>
                      <w:szCs w:val="25"/>
                      <w:bdr w:val="none" w:sz="0" w:space="0" w:color="auto" w:frame="1"/>
                      <w:shd w:val="clear" w:color="auto" w:fill="FFFFFF"/>
                    </w:rPr>
                    <m:t>x1</m:t>
                  </m:r>
                </m:e>
              </m:d>
              <m:r>
                <w:rPr>
                  <w:rStyle w:val="mo"/>
                  <w:rFonts w:ascii="Cambria Math" w:hAnsi="Cambria Math" w:cs="Helvetica"/>
                  <w:color w:val="333333"/>
                  <w:sz w:val="25"/>
                  <w:szCs w:val="25"/>
                  <w:bdr w:val="none" w:sz="0" w:space="0" w:color="auto" w:frame="1"/>
                  <w:shd w:val="clear" w:color="auto" w:fill="FFFFFF"/>
                </w:rPr>
                <m:t>-f(x2)</m:t>
              </m:r>
              <m:r>
                <m:rPr>
                  <m:sty m:val="p"/>
                </m:rPr>
                <w:rPr>
                  <w:rStyle w:val="mo"/>
                  <w:rFonts w:ascii="Cambria Math" w:hAnsi="Cambria Math" w:cs="Helvetica"/>
                  <w:color w:val="333333"/>
                  <w:sz w:val="25"/>
                  <w:szCs w:val="25"/>
                  <w:bdr w:val="none" w:sz="0" w:space="0" w:color="auto" w:frame="1"/>
                  <w:shd w:val="clear" w:color="auto" w:fill="FFFFFF"/>
                </w:rPr>
                <m:t>||</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oMath>
      </m:oMathPara>
    </w:p>
    <w:p w14:paraId="60D8FCEE" w14:textId="7FAC8B30" w:rsidR="009C229A" w:rsidRDefault="003A1258" w:rsidP="00501805">
      <w:pPr>
        <w:spacing w:before="120" w:after="120" w:line="360" w:lineRule="auto"/>
      </w:pPr>
      <w:r>
        <w:tab/>
        <w:t>P</w:t>
      </w:r>
      <w:r w:rsidR="002A3225">
        <w:t>hải là một giá trị lớn</w:t>
      </w:r>
      <w:r>
        <w:t>.</w:t>
      </w:r>
    </w:p>
    <w:p w14:paraId="1964BC55" w14:textId="327B7716" w:rsidR="00B14048" w:rsidRDefault="00B14048" w:rsidP="00B14048">
      <w:pPr>
        <w:spacing w:before="120" w:after="120" w:line="360" w:lineRule="auto"/>
        <w:ind w:firstLine="720"/>
        <w:jc w:val="both"/>
      </w:pPr>
      <w:r w:rsidRPr="00B14048">
        <w:t>Khi sử dụng siam network chúng ta sẽ không cần phải lo lắng về vấn đề output shape thay đổi vì base network đã được loại bỏ layer cuối.</w:t>
      </w:r>
    </w:p>
    <w:p w14:paraId="64393003" w14:textId="10897CCD" w:rsidR="0019449F" w:rsidRPr="001E3D5D" w:rsidRDefault="00B14048" w:rsidP="001E3D5D">
      <w:pPr>
        <w:spacing w:before="120" w:after="120" w:line="360" w:lineRule="auto"/>
        <w:ind w:firstLine="720"/>
        <w:jc w:val="both"/>
        <w:rPr>
          <w:rStyle w:val="mo"/>
        </w:rPr>
      </w:pPr>
      <w:r w:rsidRPr="00B14048">
        <w:t xml:space="preserve">Mục tiêu chính của siam network đó là tìm ra biểu diễn của ảnh trong không gian n chiều nên không nhất thiết phải lựa chọn hàm loss function là hàm binary cross entropy như các bài toán phân loại nhị phân. Trên thực tế lựa chọn loss function là binary cross entropy vẫn tìm ra được biểu diễn tốt cho ảnh. Ngoài ra còn một số các biến thể khác của loss function như </w:t>
      </w:r>
      <w:r w:rsidR="00204BE3">
        <w:t>sử dụng khoảng cách chuẩn L</w:t>
      </w:r>
      <w:r w:rsidRPr="00B14048">
        <w:t>2 đã chuẩn hóa theo phân phối χ2 dạng:</w:t>
      </w:r>
    </w:p>
    <w:p w14:paraId="1FE8E600" w14:textId="6AFBD0D6" w:rsidR="001E3D5D" w:rsidRPr="001025FA" w:rsidRDefault="00F84127" w:rsidP="00B14048">
      <w:pPr>
        <w:spacing w:before="120" w:after="120" w:line="360" w:lineRule="auto"/>
        <w:ind w:firstLine="720"/>
        <w:jc w:val="both"/>
        <w:rPr>
          <w:rStyle w:val="mo"/>
          <w:color w:val="333333"/>
          <w:sz w:val="25"/>
          <w:szCs w:val="25"/>
          <w:bdr w:val="none" w:sz="0" w:space="0" w:color="auto" w:frame="1"/>
          <w:shd w:val="clear" w:color="auto" w:fill="FFFFFF"/>
        </w:rPr>
      </w:pPr>
      <m:oMathPara>
        <m:oMath>
          <m:f>
            <m:fPr>
              <m:ctrlPr>
                <w:rPr>
                  <w:rStyle w:val="mo"/>
                  <w:rFonts w:ascii="Cambria Math" w:hAnsi="Cambria Math" w:cs="Helvetica"/>
                  <w:color w:val="333333"/>
                  <w:sz w:val="25"/>
                  <w:szCs w:val="25"/>
                  <w:bdr w:val="none" w:sz="0" w:space="0" w:color="auto" w:frame="1"/>
                  <w:shd w:val="clear" w:color="auto" w:fill="FFFFFF"/>
                </w:rPr>
              </m:ctrlPr>
            </m:fPr>
            <m:num>
              <m:sSubSup>
                <m:sSubSupPr>
                  <m:ctrlPr>
                    <w:rPr>
                      <w:rStyle w:val="mo"/>
                      <w:rFonts w:ascii="Cambria Math" w:hAnsi="Cambria Math" w:cs="Helvetica"/>
                      <w:i/>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i/>
                          <w:color w:val="333333"/>
                          <w:sz w:val="25"/>
                          <w:szCs w:val="25"/>
                          <w:bdr w:val="none" w:sz="0" w:space="0" w:color="auto" w:frame="1"/>
                          <w:shd w:val="clear" w:color="auto" w:fill="FFFFFF"/>
                        </w:rPr>
                      </m:ctrlPr>
                    </m:dPr>
                    <m:e>
                      <m:r>
                        <w:rPr>
                          <w:rStyle w:val="mo"/>
                          <w:rFonts w:ascii="Cambria Math" w:hAnsi="MathJax_Main" w:cs="Helvetica"/>
                          <w:color w:val="333333"/>
                          <w:sz w:val="25"/>
                          <w:szCs w:val="25"/>
                          <w:bdr w:val="none" w:sz="0" w:space="0" w:color="auto" w:frame="1"/>
                          <w:shd w:val="clear" w:color="auto" w:fill="FFFFFF"/>
                        </w:rPr>
                        <m:t>x1</m:t>
                      </m:r>
                    </m:e>
                  </m:d>
                  <m:r>
                    <w:rPr>
                      <w:rStyle w:val="mo"/>
                      <w:rFonts w:ascii="Cambria Math" w:hAnsi="Cambria Math" w:cs="Helvetica"/>
                      <w:color w:val="333333"/>
                      <w:sz w:val="25"/>
                      <w:szCs w:val="25"/>
                      <w:bdr w:val="none" w:sz="0" w:space="0" w:color="auto" w:frame="1"/>
                      <w:shd w:val="clear" w:color="auto" w:fill="FFFFFF"/>
                    </w:rPr>
                    <m:t>-f(x2)</m:t>
                  </m:r>
                  <m:r>
                    <m:rPr>
                      <m:sty m:val="p"/>
                    </m:rPr>
                    <w:rPr>
                      <w:rStyle w:val="mo"/>
                      <w:rFonts w:ascii="Cambria Math" w:hAnsi="Cambria Math" w:cs="Helvetica"/>
                      <w:color w:val="333333"/>
                      <w:sz w:val="25"/>
                      <w:szCs w:val="25"/>
                      <w:bdr w:val="none" w:sz="0" w:space="0" w:color="auto" w:frame="1"/>
                      <w:shd w:val="clear" w:color="auto" w:fill="FFFFFF"/>
                    </w:rPr>
                    <m:t>||</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num>
            <m:den>
              <m:sSubSup>
                <m:sSubSupPr>
                  <m:ctrlPr>
                    <w:rPr>
                      <w:rStyle w:val="mo"/>
                      <w:rFonts w:ascii="Cambria Math" w:hAnsi="Cambria Math" w:cs="Helvetica"/>
                      <w:i/>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i/>
                          <w:color w:val="333333"/>
                          <w:sz w:val="25"/>
                          <w:szCs w:val="25"/>
                          <w:bdr w:val="none" w:sz="0" w:space="0" w:color="auto" w:frame="1"/>
                          <w:shd w:val="clear" w:color="auto" w:fill="FFFFFF"/>
                        </w:rPr>
                      </m:ctrlPr>
                    </m:dPr>
                    <m:e>
                      <m:r>
                        <w:rPr>
                          <w:rStyle w:val="mo"/>
                          <w:rFonts w:ascii="Cambria Math" w:hAnsi="MathJax_Main" w:cs="Helvetica"/>
                          <w:color w:val="333333"/>
                          <w:sz w:val="25"/>
                          <w:szCs w:val="25"/>
                          <w:bdr w:val="none" w:sz="0" w:space="0" w:color="auto" w:frame="1"/>
                          <w:shd w:val="clear" w:color="auto" w:fill="FFFFFF"/>
                        </w:rPr>
                        <m:t>x1</m:t>
                      </m:r>
                    </m:e>
                  </m:d>
                  <m:r>
                    <w:rPr>
                      <w:rStyle w:val="mo"/>
                      <w:rFonts w:ascii="Cambria Math" w:hAnsi="Cambria Math" w:cs="Helvetica"/>
                      <w:color w:val="333333"/>
                      <w:sz w:val="25"/>
                      <w:szCs w:val="25"/>
                      <w:bdr w:val="none" w:sz="0" w:space="0" w:color="auto" w:frame="1"/>
                      <w:shd w:val="clear" w:color="auto" w:fill="FFFFFF"/>
                    </w:rPr>
                    <m:t>-f(x2)</m:t>
                  </m:r>
                  <m:r>
                    <m:rPr>
                      <m:sty m:val="p"/>
                    </m:rPr>
                    <w:rPr>
                      <w:rStyle w:val="mo"/>
                      <w:rFonts w:ascii="Cambria Math" w:hAnsi="Cambria Math" w:cs="Helvetica"/>
                      <w:color w:val="333333"/>
                      <w:sz w:val="25"/>
                      <w:szCs w:val="25"/>
                      <w:bdr w:val="none" w:sz="0" w:space="0" w:color="auto" w:frame="1"/>
                      <w:shd w:val="clear" w:color="auto" w:fill="FFFFFF"/>
                    </w:rPr>
                    <m:t>||</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den>
          </m:f>
        </m:oMath>
      </m:oMathPara>
    </w:p>
    <w:p w14:paraId="59879847" w14:textId="6A7AFF50" w:rsidR="001025FA" w:rsidRDefault="001025FA" w:rsidP="00B14048">
      <w:pPr>
        <w:spacing w:before="120" w:after="120" w:line="360" w:lineRule="auto"/>
        <w:ind w:firstLine="720"/>
        <w:jc w:val="both"/>
      </w:pPr>
      <w:r>
        <w:t>Hoặc sử dụng norm chuẩn L</w:t>
      </w:r>
      <w:r w:rsidRPr="001025FA">
        <w:t>1.</w:t>
      </w:r>
    </w:p>
    <w:p w14:paraId="0BA18AFD" w14:textId="023008E5" w:rsidR="008214C7" w:rsidRPr="003809E0" w:rsidRDefault="008214C7" w:rsidP="00B14048">
      <w:pPr>
        <w:spacing w:before="120" w:after="120" w:line="360" w:lineRule="auto"/>
        <w:ind w:firstLine="720"/>
        <w:jc w:val="both"/>
      </w:pPr>
      <w:r w:rsidRPr="008214C7">
        <w:t xml:space="preserve">Việc lựa chọn hàm loss function sẽ có tác động rất lớn tới </w:t>
      </w:r>
      <w:r>
        <w:t>độ chính xác của biểu diễn ảnh.</w:t>
      </w:r>
    </w:p>
    <w:p w14:paraId="6917E1A7" w14:textId="77777777" w:rsidR="002D2EFF" w:rsidRDefault="002D2EFF">
      <w:pPr>
        <w:rPr>
          <w:b/>
          <w:bCs/>
          <w:lang w:val="vi-VN" w:eastAsia="vi-VN"/>
        </w:rPr>
      </w:pPr>
      <w:r>
        <w:br w:type="page"/>
      </w:r>
    </w:p>
    <w:p w14:paraId="7BDA5450" w14:textId="20CFE73A" w:rsidR="0029334B" w:rsidRDefault="00FB01EC" w:rsidP="00F84127">
      <w:pPr>
        <w:pStyle w:val="u2"/>
        <w:ind w:firstLine="720"/>
        <w:rPr>
          <w:sz w:val="26"/>
          <w:szCs w:val="26"/>
        </w:rPr>
      </w:pPr>
      <w:bookmarkStart w:id="1052" w:name="_Toc47383821"/>
      <w:ins w:id="1053" w:author="Nguyen Van Chau" w:date="2020-07-29T15:51:00Z">
        <w:r>
          <w:rPr>
            <w:sz w:val="26"/>
            <w:szCs w:val="26"/>
            <w:lang w:val="en-US"/>
          </w:rPr>
          <w:lastRenderedPageBreak/>
          <w:t>2</w:t>
        </w:r>
      </w:ins>
      <w:del w:id="1054" w:author="Nguyen Van Chau" w:date="2020-07-29T15:51:00Z">
        <w:r w:rsidR="00861881" w:rsidDel="00FB01EC">
          <w:rPr>
            <w:sz w:val="26"/>
            <w:szCs w:val="26"/>
          </w:rPr>
          <w:delText>3</w:delText>
        </w:r>
      </w:del>
      <w:r w:rsidR="00861881">
        <w:rPr>
          <w:sz w:val="26"/>
          <w:szCs w:val="26"/>
        </w:rPr>
        <w:t>.5</w:t>
      </w:r>
      <w:r w:rsidR="0029334B" w:rsidRPr="00B04EEE">
        <w:rPr>
          <w:sz w:val="26"/>
          <w:szCs w:val="26"/>
        </w:rPr>
        <w:t xml:space="preserve"> Tìm hiểu </w:t>
      </w:r>
      <w:r w:rsidR="0029334B">
        <w:rPr>
          <w:sz w:val="26"/>
          <w:szCs w:val="26"/>
          <w:lang w:val="en-US"/>
        </w:rPr>
        <w:t>Pre-trained model</w:t>
      </w:r>
      <w:r w:rsidR="0029334B" w:rsidRPr="00B04EEE">
        <w:rPr>
          <w:sz w:val="26"/>
          <w:szCs w:val="26"/>
        </w:rPr>
        <w:t xml:space="preserve"> - </w:t>
      </w:r>
      <w:r w:rsidR="0029334B">
        <w:rPr>
          <w:sz w:val="26"/>
          <w:szCs w:val="26"/>
          <w:lang w:val="en-US"/>
        </w:rPr>
        <w:t>FaceNet</w:t>
      </w:r>
      <w:r w:rsidR="0029334B" w:rsidRPr="00B04EEE">
        <w:rPr>
          <w:sz w:val="26"/>
          <w:szCs w:val="26"/>
        </w:rPr>
        <w:t>:</w:t>
      </w:r>
      <w:bookmarkEnd w:id="1052"/>
    </w:p>
    <w:p w14:paraId="403E5743" w14:textId="198BAE4B" w:rsidR="00656E2D" w:rsidRPr="00B04EEE" w:rsidRDefault="00FB01EC" w:rsidP="00656E2D">
      <w:pPr>
        <w:pStyle w:val="u3"/>
      </w:pPr>
      <w:bookmarkStart w:id="1055" w:name="_Toc47383822"/>
      <w:ins w:id="1056" w:author="Nguyen Van Chau" w:date="2020-07-29T15:51:00Z">
        <w:r>
          <w:t>2</w:t>
        </w:r>
      </w:ins>
      <w:del w:id="1057" w:author="Nguyen Van Chau" w:date="2020-07-29T15:51:00Z">
        <w:r w:rsidR="00656E2D" w:rsidDel="00FB01EC">
          <w:delText>3</w:delText>
        </w:r>
      </w:del>
      <w:r w:rsidR="00656E2D">
        <w:t>.5.1 Pre-trained model:</w:t>
      </w:r>
      <w:bookmarkEnd w:id="1055"/>
    </w:p>
    <w:p w14:paraId="1A911316" w14:textId="6C9732DC" w:rsidR="00C543D1" w:rsidRDefault="00C543D1" w:rsidP="00C543D1">
      <w:pPr>
        <w:spacing w:before="120" w:after="120" w:line="360" w:lineRule="auto"/>
        <w:ind w:firstLine="720"/>
        <w:jc w:val="both"/>
      </w:pPr>
      <w:r w:rsidRPr="00122162">
        <w:t>Pre</w:t>
      </w:r>
      <w:r>
        <w:t>-t</w:t>
      </w:r>
      <w:r w:rsidRPr="00122162">
        <w:t>rained</w:t>
      </w:r>
      <w:r>
        <w:t xml:space="preserve"> model là một mô hình được đào tạo bởi một người khác để giải quyết một vấn đề tương tự. Thay vì xây dựng một mô hình từ đầu để giải quyết một vấn đề tương tự, ta sử dụng mô hình được đào tạo về vấn đề khác làm điểm khởi đầu. Một mô hình được đào tạo trước có thể không chính xác 100%, nhưng nó giúp tiết kiệm thời gian và công sức.</w:t>
      </w:r>
    </w:p>
    <w:p w14:paraId="7F8725B8" w14:textId="1CA38095" w:rsidR="002279FD" w:rsidRDefault="00FB01EC" w:rsidP="002279FD">
      <w:pPr>
        <w:pStyle w:val="u3"/>
      </w:pPr>
      <w:bookmarkStart w:id="1058" w:name="_Toc47383823"/>
      <w:ins w:id="1059" w:author="Nguyen Van Chau" w:date="2020-07-29T15:51:00Z">
        <w:r>
          <w:t>2</w:t>
        </w:r>
      </w:ins>
      <w:del w:id="1060" w:author="Nguyen Van Chau" w:date="2020-07-29T15:51:00Z">
        <w:r w:rsidR="002279FD" w:rsidDel="00FB01EC">
          <w:delText>3</w:delText>
        </w:r>
      </w:del>
      <w:r w:rsidR="002279FD">
        <w:t>.5.2 F</w:t>
      </w:r>
      <w:r w:rsidR="00901F16">
        <w:t>aceN</w:t>
      </w:r>
      <w:r w:rsidR="002279FD">
        <w:t>et:</w:t>
      </w:r>
      <w:bookmarkEnd w:id="1058"/>
    </w:p>
    <w:p w14:paraId="552F955C" w14:textId="33E3CCCD" w:rsidR="00D02793" w:rsidRDefault="00D02793" w:rsidP="00D02793">
      <w:pPr>
        <w:spacing w:before="120" w:after="120" w:line="360" w:lineRule="auto"/>
        <w:ind w:firstLine="720"/>
        <w:jc w:val="both"/>
      </w:pPr>
      <w:r w:rsidRPr="00137464">
        <w:t>FaceNet là một mạng lưới thần kinh sâu được sử dụng để trích xuất các tính năng từ hình ảnh của một người mặt. Nó được xuất bản vào năm 2015 bởi các nhà nghiên cứu của Google.</w:t>
      </w:r>
    </w:p>
    <w:p w14:paraId="5E36D324" w14:textId="77777777" w:rsidR="00BB0F0B" w:rsidRDefault="00761662" w:rsidP="00BB0F0B">
      <w:pPr>
        <w:keepNext/>
        <w:spacing w:before="120" w:after="120" w:line="360" w:lineRule="auto"/>
        <w:jc w:val="center"/>
      </w:pPr>
      <w:r>
        <w:rPr>
          <w:noProof/>
        </w:rPr>
        <w:drawing>
          <wp:inline distT="0" distB="0" distL="0" distR="0" wp14:anchorId="39E2092E" wp14:editId="4848F715">
            <wp:extent cx="5448300" cy="2479093"/>
            <wp:effectExtent l="0" t="0" r="0" b="0"/>
            <wp:docPr id="3" name="Picture 3" descr="https://arsfutura-production.s3.us-east-1.amazonaws.com/magazine/2019/10/face_recognition/facenet-br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rsfutura-production.s3.us-east-1.amazonaws.com/magazine/2019/10/face_recognition/facenet-brk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48300" cy="2479093"/>
                    </a:xfrm>
                    <a:prstGeom prst="rect">
                      <a:avLst/>
                    </a:prstGeom>
                    <a:noFill/>
                    <a:ln>
                      <a:noFill/>
                    </a:ln>
                  </pic:spPr>
                </pic:pic>
              </a:graphicData>
            </a:graphic>
          </wp:inline>
        </w:drawing>
      </w:r>
    </w:p>
    <w:p w14:paraId="55B07E36" w14:textId="29EBB228" w:rsidR="00761662" w:rsidRDefault="00BB0F0B" w:rsidP="00AE3644">
      <w:pPr>
        <w:pStyle w:val="Chuthich"/>
      </w:pPr>
      <w:bookmarkStart w:id="1061" w:name="_Toc47384884"/>
      <w:r>
        <w:t xml:space="preserve">Hình </w:t>
      </w:r>
      <w:fldSimple w:instr=" SEQ Hình \* ARABIC ">
        <w:r w:rsidR="00D53D86">
          <w:rPr>
            <w:noProof/>
          </w:rPr>
          <w:t>16</w:t>
        </w:r>
      </w:fldSimple>
      <w:r>
        <w:t xml:space="preserve">. </w:t>
      </w:r>
      <w:r w:rsidRPr="00BB0F0B">
        <w:t xml:space="preserve">FaceNet lấy hình ảnh khuôn mặt làm đầu vào và xuất ra </w:t>
      </w:r>
      <w:r w:rsidR="001453E1">
        <w:t>vector</w:t>
      </w:r>
      <w:r w:rsidRPr="00BB0F0B">
        <w:t xml:space="preserve"> </w:t>
      </w:r>
      <w:r w:rsidR="0006472E">
        <w:t>embedding</w:t>
      </w:r>
      <w:bookmarkEnd w:id="1061"/>
    </w:p>
    <w:p w14:paraId="554DBF26" w14:textId="77777777" w:rsidR="00BB0F0B" w:rsidRPr="00BB0F0B" w:rsidRDefault="00BB0F0B" w:rsidP="00BB0F0B"/>
    <w:p w14:paraId="5C87F7B2" w14:textId="63B0A35F" w:rsidR="00FC4044" w:rsidRDefault="00FC4044" w:rsidP="00D02793">
      <w:pPr>
        <w:spacing w:before="120" w:after="120" w:line="360" w:lineRule="auto"/>
        <w:ind w:firstLine="720"/>
        <w:jc w:val="both"/>
      </w:pPr>
      <w:r w:rsidRPr="00126120">
        <w:t xml:space="preserve">FaceNet lấy hình ảnh của </w:t>
      </w:r>
      <w:r>
        <w:t>mặt người</w:t>
      </w:r>
      <w:r w:rsidRPr="00126120">
        <w:t xml:space="preserve"> làm đầu vào và xuất ra một </w:t>
      </w:r>
      <w:r w:rsidR="001453E1">
        <w:t>vector</w:t>
      </w:r>
      <w:r w:rsidRPr="00126120">
        <w:t xml:space="preserve"> 128</w:t>
      </w:r>
      <w:r>
        <w:t xml:space="preserve"> chiều,</w:t>
      </w:r>
      <w:r w:rsidRPr="00126120">
        <w:t xml:space="preserve"> đại diện cho các tính năng quan trọng nhất của khuôn mặt. Trong học máy, </w:t>
      </w:r>
      <w:r w:rsidR="001453E1">
        <w:t>vector</w:t>
      </w:r>
      <w:r w:rsidRPr="00126120">
        <w:t xml:space="preserve"> này được gọi là nhúng</w:t>
      </w:r>
      <w:r>
        <w:t xml:space="preserve"> (embeddings)</w:t>
      </w:r>
      <w:r w:rsidRPr="00126120">
        <w:t xml:space="preserve">. Tại sao phải nhúng? Bởi vì tất cả các thông tin quan trọng từ một hình ảnh được nhúng vào vector này. Về cơ bản, </w:t>
      </w:r>
      <w:r w:rsidRPr="00126120">
        <w:lastRenderedPageBreak/>
        <w:t xml:space="preserve">FaceNet lấy một </w:t>
      </w:r>
      <w:r>
        <w:t>mặt người</w:t>
      </w:r>
      <w:r w:rsidRPr="00126120">
        <w:t xml:space="preserve"> và nén nó thành một </w:t>
      </w:r>
      <w:r w:rsidR="001453E1">
        <w:t>vector</w:t>
      </w:r>
      <w:r w:rsidRPr="00126120">
        <w:t xml:space="preserve"> gồm 128 số. </w:t>
      </w:r>
      <w:r>
        <w:t>Khuôn mặt cần định danh cũng có nhúng tương tự.</w:t>
      </w:r>
    </w:p>
    <w:p w14:paraId="1D8B62A3" w14:textId="00523144" w:rsidR="006F21A0" w:rsidRDefault="00CA081C" w:rsidP="00D02793">
      <w:pPr>
        <w:spacing w:before="120" w:after="120" w:line="360" w:lineRule="auto"/>
        <w:ind w:firstLine="720"/>
        <w:jc w:val="both"/>
      </w:pPr>
      <w:r w:rsidRPr="00CA081C">
        <w:t xml:space="preserve">Facenet chính là một dạng siam network có tác dụng biểu diễn các bức ảnh trong một không gian eucledean n chiều (thường là 128) sao cho khoảng cách giữa các </w:t>
      </w:r>
      <w:r w:rsidR="001453E1">
        <w:t>vector</w:t>
      </w:r>
      <w:r w:rsidRPr="00CA081C">
        <w:t xml:space="preserve"> embedding càng nhỏ, mức độ tương đồng giữa chúng càng lớn.</w:t>
      </w:r>
    </w:p>
    <w:p w14:paraId="48CF976E" w14:textId="53292375" w:rsidR="0006472E" w:rsidRDefault="0006472E" w:rsidP="00D02793">
      <w:pPr>
        <w:spacing w:before="120" w:after="120" w:line="360" w:lineRule="auto"/>
        <w:ind w:firstLine="720"/>
        <w:jc w:val="both"/>
      </w:pPr>
      <w:r w:rsidRPr="0006472E">
        <w:t xml:space="preserve">Hầu hết các thuật toán nhận diện khuôn mặt trước facenet đều tìm cách biểu diễn khuôn mặt bằng một </w:t>
      </w:r>
      <w:r w:rsidR="001453E1">
        <w:t>vector</w:t>
      </w:r>
      <w:r>
        <w:t xml:space="preserve"> nhúng</w:t>
      </w:r>
      <w:r w:rsidRPr="0006472E">
        <w:t xml:space="preserve"> </w:t>
      </w:r>
      <w:r>
        <w:t>(</w:t>
      </w:r>
      <w:r w:rsidRPr="0006472E">
        <w:t>embedding</w:t>
      </w:r>
      <w:r>
        <w:t>)</w:t>
      </w:r>
      <w:r w:rsidRPr="0006472E">
        <w:t xml:space="preserve"> thông qua một layer bottle neck</w:t>
      </w:r>
      <w:r w:rsidR="00091692">
        <w:t xml:space="preserve"> có tác dụng giảm chiều dữ liệu:</w:t>
      </w:r>
    </w:p>
    <w:p w14:paraId="0CB95549" w14:textId="0FBD6F85" w:rsidR="00091692" w:rsidRDefault="00091692" w:rsidP="00091692">
      <w:pPr>
        <w:pStyle w:val="oancuaDanhsach"/>
        <w:numPr>
          <w:ilvl w:val="0"/>
          <w:numId w:val="33"/>
        </w:numPr>
        <w:spacing w:before="120" w:after="120" w:line="360" w:lineRule="auto"/>
        <w:jc w:val="both"/>
        <w:rPr>
          <w:rFonts w:ascii="Times New Roman" w:hAnsi="Times New Roman"/>
          <w:sz w:val="26"/>
          <w:szCs w:val="26"/>
        </w:rPr>
      </w:pPr>
      <w:r w:rsidRPr="00091692">
        <w:rPr>
          <w:rFonts w:ascii="Times New Roman" w:hAnsi="Times New Roman"/>
          <w:sz w:val="26"/>
          <w:szCs w:val="26"/>
        </w:rPr>
        <w:t>Tuy nhiên hạn chế của các thuật toán này đó là số lượng chiều embedding tương đối lớn (thường &gt;= 1000) và ảnh hưởng tới tốc độ của thuật toán. Thường chúng ta phải áp dụng thêm thuật toán PCA để giảm chiều dữ liệu để giảm tốc độ tính toán.</w:t>
      </w:r>
    </w:p>
    <w:p w14:paraId="716BE8CD" w14:textId="4743D08C" w:rsidR="00091692" w:rsidRDefault="00091692" w:rsidP="00091692">
      <w:pPr>
        <w:pStyle w:val="oancuaDanhsach"/>
        <w:numPr>
          <w:ilvl w:val="0"/>
          <w:numId w:val="33"/>
        </w:numPr>
        <w:spacing w:before="120" w:after="120" w:line="360" w:lineRule="auto"/>
        <w:jc w:val="both"/>
        <w:rPr>
          <w:rFonts w:ascii="Times New Roman" w:hAnsi="Times New Roman"/>
          <w:sz w:val="26"/>
          <w:szCs w:val="26"/>
        </w:rPr>
      </w:pPr>
      <w:r w:rsidRPr="00091692">
        <w:rPr>
          <w:rFonts w:ascii="Times New Roman" w:hAnsi="Times New Roman"/>
          <w:sz w:val="26"/>
          <w:szCs w:val="26"/>
        </w:rPr>
        <w:t>Hàm loss function chỉ đo lường khoảng cách giữa 2 bức ảnh. Như vậy trong một đầu vào huấn luyện chỉ học được một trong hai khả năng là sự giống nhau nếu chúng cùng 1 class hoặc sự khác nhau nếu chúng khác class mà không học được cùng lúc sự giống nhau và khác nhau trên cùng một lượt huấn luyện.</w:t>
      </w:r>
    </w:p>
    <w:p w14:paraId="0FA46B85" w14:textId="125AD85A" w:rsidR="00091692" w:rsidRDefault="00091692" w:rsidP="00091692">
      <w:pPr>
        <w:spacing w:before="120" w:after="120" w:line="360" w:lineRule="auto"/>
        <w:ind w:firstLine="720"/>
        <w:jc w:val="both"/>
      </w:pPr>
      <w:r w:rsidRPr="00091692">
        <w:t>Facenet đã giải quyết cả 2 vấn đề trên bằng các hiệu chỉnh nhỏ nhưng mang lại hiệu quả lớn:</w:t>
      </w:r>
    </w:p>
    <w:p w14:paraId="422AAD1E" w14:textId="6F5C6471" w:rsidR="00091692" w:rsidRDefault="00091692" w:rsidP="00091692">
      <w:pPr>
        <w:pStyle w:val="oancuaDanhsach"/>
        <w:numPr>
          <w:ilvl w:val="0"/>
          <w:numId w:val="34"/>
        </w:numPr>
        <w:spacing w:before="120" w:after="120" w:line="360" w:lineRule="auto"/>
        <w:jc w:val="both"/>
        <w:rPr>
          <w:rFonts w:ascii="Times New Roman" w:hAnsi="Times New Roman"/>
          <w:sz w:val="26"/>
          <w:szCs w:val="26"/>
        </w:rPr>
      </w:pPr>
      <w:r w:rsidRPr="00091692">
        <w:rPr>
          <w:rFonts w:ascii="Times New Roman" w:hAnsi="Times New Roman"/>
          <w:sz w:val="26"/>
          <w:szCs w:val="26"/>
        </w:rPr>
        <w:t>Base network áp dụng một mạng convolutional neural network và giảm chiều dữ liệu xuống chỉ còn 128 chiều. Do đó quá trình suy diễn và dự báo nhanh hơn và đồng thời độ chính xác vẫn được đảm bảo.</w:t>
      </w:r>
    </w:p>
    <w:p w14:paraId="46863551" w14:textId="5C5ECF62" w:rsidR="00091692" w:rsidRPr="00091692" w:rsidRDefault="00091692" w:rsidP="00091692">
      <w:pPr>
        <w:pStyle w:val="oancuaDanhsach"/>
        <w:numPr>
          <w:ilvl w:val="0"/>
          <w:numId w:val="34"/>
        </w:numPr>
        <w:spacing w:before="120" w:after="120" w:line="360" w:lineRule="auto"/>
        <w:jc w:val="both"/>
        <w:rPr>
          <w:rFonts w:ascii="Times New Roman" w:hAnsi="Times New Roman"/>
          <w:sz w:val="26"/>
          <w:szCs w:val="26"/>
        </w:rPr>
      </w:pPr>
      <w:r w:rsidRPr="00091692">
        <w:rPr>
          <w:rFonts w:ascii="Times New Roman" w:hAnsi="Times New Roman"/>
          <w:sz w:val="26"/>
          <w:szCs w:val="26"/>
        </w:rPr>
        <w:t>Sử dụ</w:t>
      </w:r>
      <w:r w:rsidR="007C58BB">
        <w:rPr>
          <w:rFonts w:ascii="Times New Roman" w:hAnsi="Times New Roman"/>
          <w:sz w:val="26"/>
          <w:szCs w:val="26"/>
        </w:rPr>
        <w:t>ng loss function là hàm triple</w:t>
      </w:r>
      <w:r w:rsidRPr="00091692">
        <w:rPr>
          <w:rFonts w:ascii="Times New Roman" w:hAnsi="Times New Roman"/>
          <w:sz w:val="26"/>
          <w:szCs w:val="26"/>
        </w:rPr>
        <w:t>t loss có khả năng học được đồng thời sự giống nhau giữa 2 bức ảnh cùng nhóm và phân biệt các bức ảnh không cùng nhóm. Do đó hiệu quả hơn rất nhiều so với các phương pháp trước đây.</w:t>
      </w:r>
    </w:p>
    <w:p w14:paraId="7B2ECB2A" w14:textId="389A359C" w:rsidR="00845876" w:rsidRPr="00B04EEE" w:rsidRDefault="00FB01EC" w:rsidP="00845876">
      <w:pPr>
        <w:pStyle w:val="u3"/>
      </w:pPr>
      <w:bookmarkStart w:id="1062" w:name="_Toc47383824"/>
      <w:ins w:id="1063" w:author="Nguyen Van Chau" w:date="2020-07-29T15:51:00Z">
        <w:r>
          <w:lastRenderedPageBreak/>
          <w:t>2</w:t>
        </w:r>
      </w:ins>
      <w:del w:id="1064" w:author="Nguyen Van Chau" w:date="2020-07-29T15:51:00Z">
        <w:r w:rsidR="00845876" w:rsidDel="00FB01EC">
          <w:delText>3</w:delText>
        </w:r>
      </w:del>
      <w:r w:rsidR="00845876">
        <w:t>.5.</w:t>
      </w:r>
      <w:ins w:id="1065" w:author="Nguyen Van Chau" w:date="2020-07-29T15:51:00Z">
        <w:r>
          <w:t>3</w:t>
        </w:r>
      </w:ins>
      <w:del w:id="1066" w:author="Nguyen Van Chau" w:date="2020-07-29T15:51:00Z">
        <w:r w:rsidR="00845876" w:rsidDel="00FB01EC">
          <w:delText>1</w:delText>
        </w:r>
      </w:del>
      <w:r w:rsidR="00845876">
        <w:t xml:space="preserve"> Thuật toán Triplet loss trong Face</w:t>
      </w:r>
      <w:r w:rsidR="007C58BB">
        <w:t>Net</w:t>
      </w:r>
      <w:r w:rsidR="00845876">
        <w:t>:</w:t>
      </w:r>
      <w:bookmarkEnd w:id="1062"/>
    </w:p>
    <w:p w14:paraId="4054E32F" w14:textId="21651ABA" w:rsidR="006F21A0" w:rsidRDefault="00586CFD" w:rsidP="00586CFD">
      <w:pPr>
        <w:spacing w:before="120" w:after="120" w:line="360" w:lineRule="auto"/>
        <w:ind w:firstLine="720"/>
        <w:jc w:val="both"/>
      </w:pPr>
      <w:r w:rsidRPr="00586CFD">
        <w:t>Trong facenet, quá trình encoding của mạng convolutional neural network</w:t>
      </w:r>
      <w:r w:rsidR="00BB772B">
        <w:t xml:space="preserve"> (CNN)</w:t>
      </w:r>
      <w:r w:rsidRPr="00586CFD">
        <w:t xml:space="preserve"> đã giúp ta mã hóa bức ảnh về 128 chiều. Sau đó những </w:t>
      </w:r>
      <w:r w:rsidR="001453E1">
        <w:t>vector</w:t>
      </w:r>
      <w:r w:rsidRPr="00586CFD">
        <w:t xml:space="preserve"> này sẽ làm đầu vào cho hàm</w:t>
      </w:r>
      <w:r w:rsidR="00986A97">
        <w:t xml:space="preserve"> triplet</w:t>
      </w:r>
      <w:r w:rsidRPr="00586CFD">
        <w:t xml:space="preserve"> loss đánh giá khoảng cách giữa các </w:t>
      </w:r>
      <w:r w:rsidR="001453E1">
        <w:t>vector</w:t>
      </w:r>
      <w:r w:rsidRPr="00586CFD">
        <w:t>.</w:t>
      </w:r>
    </w:p>
    <w:p w14:paraId="495B78C5" w14:textId="58382E34" w:rsidR="0013050E" w:rsidRDefault="00ED66FB" w:rsidP="0013050E">
      <w:pPr>
        <w:keepNext/>
        <w:spacing w:before="120" w:after="120" w:line="360" w:lineRule="auto"/>
        <w:jc w:val="center"/>
      </w:pPr>
      <w:r w:rsidRPr="00ED66FB">
        <w:rPr>
          <w:noProof/>
        </w:rPr>
        <w:drawing>
          <wp:inline distT="0" distB="0" distL="0" distR="0" wp14:anchorId="5E363439" wp14:editId="323BBC6B">
            <wp:extent cx="5448300" cy="4092459"/>
            <wp:effectExtent l="0" t="0" r="0" b="3810"/>
            <wp:docPr id="5" name="Picture 5" descr="D:\Downloads\triplet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triplet_los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8300" cy="4092459"/>
                    </a:xfrm>
                    <a:prstGeom prst="rect">
                      <a:avLst/>
                    </a:prstGeom>
                    <a:noFill/>
                    <a:ln>
                      <a:noFill/>
                    </a:ln>
                  </pic:spPr>
                </pic:pic>
              </a:graphicData>
            </a:graphic>
          </wp:inline>
        </w:drawing>
      </w:r>
    </w:p>
    <w:p w14:paraId="5F1E1E90" w14:textId="0990563A" w:rsidR="0013050E" w:rsidRPr="00586CFD" w:rsidRDefault="0013050E" w:rsidP="00AE3644">
      <w:pPr>
        <w:pStyle w:val="Chuthich"/>
      </w:pPr>
      <w:bookmarkStart w:id="1067" w:name="_Toc47384885"/>
      <w:r>
        <w:t xml:space="preserve">Hình </w:t>
      </w:r>
      <w:fldSimple w:instr=" SEQ Hình \* ARABIC ">
        <w:r w:rsidR="00D53D86">
          <w:rPr>
            <w:noProof/>
          </w:rPr>
          <w:t>17</w:t>
        </w:r>
      </w:fldSimple>
      <w:r>
        <w:t xml:space="preserve">. </w:t>
      </w:r>
      <w:r w:rsidR="00090252" w:rsidRPr="00090252">
        <w:t xml:space="preserve">Triplet loss </w:t>
      </w:r>
      <w:r w:rsidRPr="0013050E">
        <w:t>trên hai</w:t>
      </w:r>
      <w:r>
        <w:t xml:space="preserve"> </w:t>
      </w:r>
      <w:r w:rsidRPr="0013050E">
        <w:t>positive faces</w:t>
      </w:r>
      <w:r>
        <w:t>-</w:t>
      </w:r>
      <w:r w:rsidRPr="0013050E">
        <w:t>mặt tích cực và một</w:t>
      </w:r>
      <w:r>
        <w:t xml:space="preserve"> </w:t>
      </w:r>
      <w:r w:rsidRPr="0013050E">
        <w:t>negative face</w:t>
      </w:r>
      <w:r>
        <w:t>-</w:t>
      </w:r>
      <w:r w:rsidR="00847983">
        <w:t>mặt tiêu cực</w:t>
      </w:r>
      <w:bookmarkEnd w:id="1067"/>
    </w:p>
    <w:p w14:paraId="6D7D9B2B" w14:textId="77777777" w:rsidR="006472E4" w:rsidRDefault="006472E4">
      <w:r>
        <w:tab/>
      </w:r>
    </w:p>
    <w:p w14:paraId="73C9AC34" w14:textId="6DD6A32F" w:rsidR="006472E4" w:rsidRDefault="006472E4" w:rsidP="006472E4">
      <w:pPr>
        <w:spacing w:before="120" w:after="120" w:line="360" w:lineRule="auto"/>
        <w:ind w:firstLine="720"/>
        <w:jc w:val="both"/>
      </w:pPr>
      <w:r>
        <w:t>Mục tiêu của triplet loss là đảm bảo rằng:</w:t>
      </w:r>
    </w:p>
    <w:p w14:paraId="5E3F3E3B" w14:textId="4C995853" w:rsidR="006472E4" w:rsidRPr="006472E4" w:rsidRDefault="006472E4" w:rsidP="006472E4">
      <w:pPr>
        <w:pStyle w:val="oancuaDanhsach"/>
        <w:numPr>
          <w:ilvl w:val="0"/>
          <w:numId w:val="38"/>
        </w:numPr>
        <w:spacing w:before="120" w:after="120" w:line="360" w:lineRule="auto"/>
        <w:jc w:val="both"/>
        <w:rPr>
          <w:rFonts w:ascii="Times New Roman" w:hAnsi="Times New Roman"/>
          <w:sz w:val="26"/>
          <w:szCs w:val="26"/>
          <w:lang w:val="en-US"/>
        </w:rPr>
      </w:pPr>
      <w:r w:rsidRPr="006472E4">
        <w:rPr>
          <w:rFonts w:ascii="Times New Roman" w:hAnsi="Times New Roman"/>
          <w:sz w:val="26"/>
          <w:szCs w:val="26"/>
        </w:rPr>
        <w:t>Hai ví dụ có cùng nhãn có các phần nhúng của chúng gần nhau trong không gian nhúng</w:t>
      </w:r>
      <w:r w:rsidRPr="006472E4">
        <w:rPr>
          <w:rFonts w:ascii="Times New Roman" w:hAnsi="Times New Roman"/>
          <w:sz w:val="26"/>
          <w:szCs w:val="26"/>
          <w:lang w:val="en-US"/>
        </w:rPr>
        <w:t>.</w:t>
      </w:r>
    </w:p>
    <w:p w14:paraId="31DE4C7C" w14:textId="3C3C5DA9" w:rsidR="006472E4" w:rsidRDefault="006472E4" w:rsidP="006472E4">
      <w:pPr>
        <w:pStyle w:val="oancuaDanhsach"/>
        <w:numPr>
          <w:ilvl w:val="0"/>
          <w:numId w:val="38"/>
        </w:numPr>
        <w:spacing w:before="120" w:after="120" w:line="360" w:lineRule="auto"/>
        <w:jc w:val="both"/>
        <w:rPr>
          <w:rFonts w:ascii="Times New Roman" w:hAnsi="Times New Roman"/>
          <w:sz w:val="26"/>
          <w:szCs w:val="26"/>
        </w:rPr>
      </w:pPr>
      <w:r w:rsidRPr="006472E4">
        <w:rPr>
          <w:rFonts w:ascii="Times New Roman" w:hAnsi="Times New Roman"/>
          <w:sz w:val="26"/>
          <w:szCs w:val="26"/>
        </w:rPr>
        <w:t>Hai ví dụ với các nhãn khác nhau có các nhúng của chúng ở xa.</w:t>
      </w:r>
    </w:p>
    <w:p w14:paraId="72E1FD59" w14:textId="095D6D36" w:rsidR="00ED4C4B" w:rsidRDefault="00ED4C4B" w:rsidP="00ED4C4B">
      <w:pPr>
        <w:spacing w:before="120" w:after="120" w:line="360" w:lineRule="auto"/>
        <w:ind w:firstLine="720"/>
        <w:jc w:val="both"/>
      </w:pPr>
      <w:r w:rsidRPr="00ED4C4B">
        <w:t>Để áp dụng triple loss, chúng ta cần lấy ra 3 bức ảnh trong đó có một bức ảnh là anchor</w:t>
      </w:r>
      <w:r>
        <w:t xml:space="preserve">. </w:t>
      </w:r>
      <w:r w:rsidRPr="00ED4C4B">
        <w:t xml:space="preserve">Trong 3 ảnh thì ảnh anchor được cố định trước. Chúng ta sẽ lựa </w:t>
      </w:r>
      <w:r w:rsidRPr="00ED4C4B">
        <w:lastRenderedPageBreak/>
        <w:t>chọn 2 ảnh còn lại sao cho một ảnh là negative (của một người khác với anchor) và một ảnh là positive (cùng một người với anchor).</w:t>
      </w:r>
    </w:p>
    <w:p w14:paraId="60336417" w14:textId="77777777" w:rsidR="00B54500" w:rsidRDefault="00B54500" w:rsidP="00ED4C4B">
      <w:pPr>
        <w:spacing w:before="120" w:after="120" w:line="360" w:lineRule="auto"/>
        <w:ind w:firstLine="720"/>
        <w:jc w:val="both"/>
      </w:pPr>
    </w:p>
    <w:p w14:paraId="2FC964E2" w14:textId="77777777" w:rsidR="00523770" w:rsidRDefault="00B54500" w:rsidP="00523770">
      <w:pPr>
        <w:keepNext/>
        <w:spacing w:before="120" w:after="120" w:line="360" w:lineRule="auto"/>
        <w:jc w:val="center"/>
      </w:pPr>
      <w:r w:rsidRPr="00B54500">
        <w:rPr>
          <w:noProof/>
        </w:rPr>
        <w:drawing>
          <wp:inline distT="0" distB="0" distL="0" distR="0" wp14:anchorId="7B91B996" wp14:editId="38B81BE7">
            <wp:extent cx="5448300" cy="1720516"/>
            <wp:effectExtent l="0" t="0" r="0" b="0"/>
            <wp:docPr id="7" name="Picture 7" descr="E:\Nam 3\Ky 2\do an co so 5\Face-recognition\images_test\triplet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am 3\Ky 2\do an co so 5\Face-recognition\images_test\tripletlos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1720516"/>
                    </a:xfrm>
                    <a:prstGeom prst="rect">
                      <a:avLst/>
                    </a:prstGeom>
                    <a:noFill/>
                    <a:ln>
                      <a:noFill/>
                    </a:ln>
                  </pic:spPr>
                </pic:pic>
              </a:graphicData>
            </a:graphic>
          </wp:inline>
        </w:drawing>
      </w:r>
    </w:p>
    <w:p w14:paraId="7635A54F" w14:textId="7A19C129" w:rsidR="00B54500" w:rsidRDefault="00523770" w:rsidP="00AE3644">
      <w:pPr>
        <w:pStyle w:val="Chuthich"/>
      </w:pPr>
      <w:bookmarkStart w:id="1068" w:name="_Toc47384886"/>
      <w:r>
        <w:t xml:space="preserve">Hình </w:t>
      </w:r>
      <w:fldSimple w:instr=" SEQ Hình \* ARABIC ">
        <w:r w:rsidR="00D53D86">
          <w:rPr>
            <w:noProof/>
          </w:rPr>
          <w:t>18</w:t>
        </w:r>
      </w:fldSimple>
      <w:r>
        <w:t>. Triplet loss</w:t>
      </w:r>
      <w:bookmarkEnd w:id="1068"/>
    </w:p>
    <w:p w14:paraId="2DA0776A" w14:textId="77777777" w:rsidR="0091161D" w:rsidRPr="0091161D" w:rsidRDefault="0091161D" w:rsidP="0091161D"/>
    <w:p w14:paraId="2F51DEDA" w14:textId="62908545" w:rsidR="00523770" w:rsidRDefault="004C7336" w:rsidP="006A40BA">
      <w:pPr>
        <w:jc w:val="center"/>
        <w:rPr>
          <w:rStyle w:val="mo"/>
          <w:color w:val="333333"/>
          <w:sz w:val="25"/>
          <w:szCs w:val="25"/>
          <w:bdr w:val="none" w:sz="0" w:space="0" w:color="auto" w:frame="1"/>
          <w:shd w:val="clear" w:color="auto" w:fill="FFFFFF"/>
        </w:rPr>
      </w:pPr>
      <m:oMathPara>
        <m:oMath>
          <m:r>
            <m:rPr>
              <m:sty m:val="p"/>
            </m:rPr>
            <w:rPr>
              <w:rStyle w:val="mo"/>
              <w:rFonts w:ascii="Cambria Math" w:hAnsi="Cambria Math" w:cs="Helvetica"/>
              <w:color w:val="333333"/>
              <w:sz w:val="25"/>
              <w:szCs w:val="25"/>
              <w:bdr w:val="none" w:sz="0" w:space="0" w:color="auto" w:frame="1"/>
              <w:shd w:val="clear" w:color="auto" w:fill="FFFFFF"/>
            </w:rPr>
            <m:t>d</m:t>
          </m:r>
          <m:d>
            <m:dPr>
              <m:ctrlPr>
                <w:rPr>
                  <w:rStyle w:val="mo"/>
                  <w:rFonts w:ascii="Cambria Math" w:hAnsi="Cambria Math" w:cs="Helvetica"/>
                  <w:color w:val="333333"/>
                  <w:sz w:val="25"/>
                  <w:szCs w:val="25"/>
                  <w:bdr w:val="none" w:sz="0" w:space="0" w:color="auto" w:frame="1"/>
                  <w:shd w:val="clear" w:color="auto" w:fill="FFFFFF"/>
                </w:rPr>
              </m:ctrlPr>
            </m:dPr>
            <m:e>
              <m:r>
                <m:rPr>
                  <m:sty m:val="p"/>
                </m:rPr>
                <w:rPr>
                  <w:rStyle w:val="mo"/>
                  <w:rFonts w:ascii="Cambria Math" w:hAnsi="Cambria Math" w:cs="Helvetica"/>
                  <w:color w:val="333333"/>
                  <w:sz w:val="25"/>
                  <w:szCs w:val="25"/>
                  <w:bdr w:val="none" w:sz="0" w:space="0" w:color="auto" w:frame="1"/>
                  <w:shd w:val="clear" w:color="auto" w:fill="FFFFFF"/>
                </w:rPr>
                <m:t>A,P</m:t>
              </m:r>
            </m:e>
          </m:d>
          <m:r>
            <m:rPr>
              <m:sty m:val="p"/>
            </m:rPr>
            <w:rPr>
              <w:rStyle w:val="mo"/>
              <w:rFonts w:ascii="Cambria Math" w:hAnsi="Cambria Math" w:cs="Helvetica"/>
              <w:color w:val="333333"/>
              <w:sz w:val="25"/>
              <w:szCs w:val="25"/>
              <w:bdr w:val="none" w:sz="0" w:space="0" w:color="auto" w:frame="1"/>
              <w:shd w:val="clear" w:color="auto" w:fill="FFFFFF"/>
            </w:rPr>
            <m:t xml:space="preserve">= </m:t>
          </m:r>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-f(P)||</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oMath>
      </m:oMathPara>
    </w:p>
    <w:p w14:paraId="56807E65" w14:textId="0861ED9C" w:rsidR="0066151F" w:rsidRPr="0066151F" w:rsidRDefault="00F84127" w:rsidP="0066151F">
      <w:pPr>
        <w:jc w:val="center"/>
        <w:rPr>
          <w:rStyle w:val="mo"/>
          <w:color w:val="333333"/>
          <w:sz w:val="25"/>
          <w:szCs w:val="25"/>
          <w:bdr w:val="none" w:sz="0" w:space="0" w:color="auto" w:frame="1"/>
          <w:shd w:val="clear" w:color="auto" w:fill="FFFFFF"/>
        </w:rPr>
      </w:pPr>
      <m:oMathPara>
        <m:oMath>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d</m:t>
              </m:r>
              <m:d>
                <m:dPr>
                  <m:ctrlPr>
                    <w:rPr>
                      <w:rStyle w:val="mo"/>
                      <w:rFonts w:ascii="Cambria Math" w:hAnsi="Cambria Math" w:cs="Helvetica"/>
                      <w:color w:val="333333"/>
                      <w:sz w:val="25"/>
                      <w:szCs w:val="25"/>
                      <w:bdr w:val="none" w:sz="0" w:space="0" w:color="auto" w:frame="1"/>
                      <w:shd w:val="clear" w:color="auto" w:fill="FFFFFF"/>
                    </w:rPr>
                  </m:ctrlPr>
                </m:dPr>
                <m:e>
                  <m:r>
                    <m:rPr>
                      <m:sty m:val="p"/>
                    </m:rPr>
                    <w:rPr>
                      <w:rStyle w:val="mo"/>
                      <w:rFonts w:ascii="Cambria Math" w:hAnsi="Cambria Math" w:cs="Helvetica"/>
                      <w:color w:val="333333"/>
                      <w:sz w:val="25"/>
                      <w:szCs w:val="25"/>
                      <w:bdr w:val="none" w:sz="0" w:space="0" w:color="auto" w:frame="1"/>
                      <w:shd w:val="clear" w:color="auto" w:fill="FFFFFF"/>
                    </w:rPr>
                    <m:t>A,N</m:t>
                  </m:r>
                </m:e>
              </m:d>
              <m:r>
                <m:rPr>
                  <m:sty m:val="p"/>
                </m:rPr>
                <w:rPr>
                  <w:rStyle w:val="mo"/>
                  <w:rFonts w:ascii="Cambria Math" w:hAnsi="Cambria Math" w:cs="Helvetica"/>
                  <w:color w:val="333333"/>
                  <w:sz w:val="25"/>
                  <w:szCs w:val="25"/>
                  <w:bdr w:val="none" w:sz="0" w:space="0" w:color="auto" w:frame="1"/>
                  <w:shd w:val="clear" w:color="auto" w:fill="FFFFFF"/>
                </w:rPr>
                <m:t>= ||</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-f(N)||</m:t>
              </m:r>
            </m:e>
            <m:sub>
              <m:r>
                <w:rPr>
                  <w:rStyle w:val="mo"/>
                  <w:rFonts w:ascii="Cambria Math" w:hAnsi="Cambria Math" w:cs="Helvetica"/>
                  <w:color w:val="333333"/>
                  <w:sz w:val="25"/>
                  <w:szCs w:val="25"/>
                  <w:bdr w:val="none" w:sz="0" w:space="0" w:color="auto" w:frame="1"/>
                  <w:shd w:val="clear" w:color="auto" w:fill="FFFFFF"/>
                </w:rPr>
                <m:t>2</m:t>
              </m:r>
            </m:sub>
            <m:sup>
              <m:r>
                <w:rPr>
                  <w:rStyle w:val="mo"/>
                  <w:rFonts w:ascii="Cambria Math" w:hAnsi="Cambria Math" w:cs="Helvetica"/>
                  <w:color w:val="333333"/>
                  <w:sz w:val="25"/>
                  <w:szCs w:val="25"/>
                  <w:bdr w:val="none" w:sz="0" w:space="0" w:color="auto" w:frame="1"/>
                  <w:shd w:val="clear" w:color="auto" w:fill="FFFFFF"/>
                </w:rPr>
                <m:t>2</m:t>
              </m:r>
            </m:sup>
          </m:sSubSup>
        </m:oMath>
      </m:oMathPara>
    </w:p>
    <w:p w14:paraId="53575C2A" w14:textId="5F574B95" w:rsidR="0066151F" w:rsidRDefault="0066151F" w:rsidP="0066151F">
      <w:pPr>
        <w:rPr>
          <w:rStyle w:val="mo"/>
          <w:color w:val="333333"/>
          <w:sz w:val="25"/>
          <w:szCs w:val="25"/>
          <w:bdr w:val="none" w:sz="0" w:space="0" w:color="auto" w:frame="1"/>
          <w:shd w:val="clear" w:color="auto" w:fill="FFFFFF"/>
        </w:rPr>
      </w:pPr>
      <w:r>
        <w:rPr>
          <w:rStyle w:val="mo"/>
          <w:color w:val="333333"/>
          <w:sz w:val="25"/>
          <w:szCs w:val="25"/>
          <w:bdr w:val="none" w:sz="0" w:space="0" w:color="auto" w:frame="1"/>
          <w:shd w:val="clear" w:color="auto" w:fill="FFFFFF"/>
        </w:rPr>
        <w:tab/>
        <w:t xml:space="preserve">Loss function: </w:t>
      </w:r>
      <m:oMath>
        <m:r>
          <m:rPr>
            <m:sty m:val="p"/>
          </m:rPr>
          <w:rPr>
            <w:rStyle w:val="mo"/>
            <w:rFonts w:ascii="Cambria Math" w:hAnsi="Cambria Math" w:cs="Helvetica"/>
            <w:color w:val="333333"/>
            <w:sz w:val="25"/>
            <w:szCs w:val="25"/>
            <w:bdr w:val="none" w:sz="0" w:space="0" w:color="auto" w:frame="1"/>
            <w:shd w:val="clear" w:color="auto" w:fill="FFFFFF"/>
          </w:rPr>
          <w:br/>
        </m:r>
      </m:oMath>
      <m:oMathPara>
        <m:oMath>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-f(P)||</m:t>
              </m:r>
            </m:e>
            <m:sub>
              <m:r>
                <m:rPr>
                  <m:sty m:val="p"/>
                </m:rPr>
                <w:rPr>
                  <w:rStyle w:val="mo"/>
                  <w:rFonts w:ascii="Cambria Math" w:hAnsi="Cambria Math" w:cs="Helvetica"/>
                  <w:color w:val="333333"/>
                  <w:sz w:val="25"/>
                  <w:szCs w:val="25"/>
                  <w:bdr w:val="none" w:sz="0" w:space="0" w:color="auto" w:frame="1"/>
                  <w:shd w:val="clear" w:color="auto" w:fill="FFFFFF"/>
                </w:rPr>
                <m:t xml:space="preserve">2 </m:t>
              </m:r>
            </m:sub>
            <m:sup>
              <m:r>
                <m:rPr>
                  <m:sty m:val="p"/>
                </m:rPr>
                <w:rPr>
                  <w:rStyle w:val="mo"/>
                  <w:rFonts w:ascii="Cambria Math" w:hAnsi="Cambria Math" w:cs="Helvetica"/>
                  <w:color w:val="333333"/>
                  <w:sz w:val="25"/>
                  <w:szCs w:val="25"/>
                  <w:bdr w:val="none" w:sz="0" w:space="0" w:color="auto" w:frame="1"/>
                  <w:shd w:val="clear" w:color="auto" w:fill="FFFFFF"/>
                </w:rPr>
                <m:t>2</m:t>
              </m:r>
            </m:sup>
          </m:sSubSup>
          <m:r>
            <m:rPr>
              <m:sty m:val="p"/>
            </m:rPr>
            <w:rPr>
              <w:rStyle w:val="mo"/>
              <w:rFonts w:ascii="Cambria Math" w:hAnsi="Cambria Math" w:cs="Helvetica"/>
              <w:color w:val="333333"/>
              <w:sz w:val="25"/>
              <w:szCs w:val="25"/>
              <w:bdr w:val="none" w:sz="0" w:space="0" w:color="auto" w:frame="1"/>
              <w:shd w:val="clear" w:color="auto" w:fill="FFFFFF"/>
            </w:rPr>
            <m:t>-</m:t>
          </m:r>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-f(N)||</m:t>
              </m:r>
            </m:e>
            <m:sub>
              <m:r>
                <m:rPr>
                  <m:sty m:val="p"/>
                </m:rPr>
                <w:rPr>
                  <w:rStyle w:val="mo"/>
                  <w:rFonts w:ascii="Cambria Math" w:hAnsi="Cambria Math" w:cs="Helvetica"/>
                  <w:color w:val="333333"/>
                  <w:sz w:val="25"/>
                  <w:szCs w:val="25"/>
                  <w:bdr w:val="none" w:sz="0" w:space="0" w:color="auto" w:frame="1"/>
                  <w:shd w:val="clear" w:color="auto" w:fill="FFFFFF"/>
                </w:rPr>
                <m:t>2</m:t>
              </m:r>
            </m:sub>
            <m:sup>
              <m:r>
                <m:rPr>
                  <m:sty m:val="p"/>
                </m:rPr>
                <w:rPr>
                  <w:rStyle w:val="mo"/>
                  <w:rFonts w:ascii="Cambria Math" w:hAnsi="Cambria Math" w:cs="Helvetica"/>
                  <w:color w:val="333333"/>
                  <w:sz w:val="25"/>
                  <w:szCs w:val="25"/>
                  <w:bdr w:val="none" w:sz="0" w:space="0" w:color="auto" w:frame="1"/>
                  <w:shd w:val="clear" w:color="auto" w:fill="FFFFFF"/>
                </w:rPr>
                <m:t>2</m:t>
              </m:r>
            </m:sup>
          </m:sSubSup>
          <m:r>
            <w:rPr>
              <w:rStyle w:val="mo"/>
              <w:rFonts w:ascii="Cambria Math" w:hAnsi="Cambria Math" w:cs="Helvetica"/>
              <w:color w:val="333333"/>
              <w:sz w:val="25"/>
              <w:szCs w:val="25"/>
              <w:bdr w:val="none" w:sz="0" w:space="0" w:color="auto" w:frame="1"/>
              <w:shd w:val="clear" w:color="auto" w:fill="FFFFFF"/>
            </w:rPr>
            <m:t xml:space="preserve"> &lt; 0</m:t>
          </m:r>
        </m:oMath>
      </m:oMathPara>
    </w:p>
    <w:p w14:paraId="222D9B69" w14:textId="77777777" w:rsidR="006A40BA" w:rsidRPr="00523770" w:rsidRDefault="006A40BA" w:rsidP="00523770"/>
    <w:p w14:paraId="78554364" w14:textId="24B92799" w:rsidR="00E431CD" w:rsidRDefault="00B54500" w:rsidP="00B54500">
      <w:pPr>
        <w:spacing w:before="120" w:after="120" w:line="360" w:lineRule="auto"/>
        <w:ind w:firstLine="720"/>
        <w:jc w:val="both"/>
      </w:pPr>
      <w:r w:rsidRPr="00B54500">
        <w:t>Mục tiêu của hàm</w:t>
      </w:r>
      <w:r w:rsidR="00986A97">
        <w:t xml:space="preserve"> triplet</w:t>
      </w:r>
      <w:r w:rsidRPr="00B54500">
        <w:t xml:space="preserve"> loss là tối thiểu hóa khoảng cách giữa 2 ảnh khi chúng là negative và tối đa hóa khoảng cách khi chúng là positive. Như vậy chúng ta cần lựa chọn các bộ 3 ảnh sao cho:</w:t>
      </w:r>
    </w:p>
    <w:p w14:paraId="20404446" w14:textId="4DE5B9FC" w:rsidR="00BC689B" w:rsidRPr="00BC689B" w:rsidRDefault="00BC689B" w:rsidP="00BC689B">
      <w:pPr>
        <w:pStyle w:val="oancuaDanhsach"/>
        <w:numPr>
          <w:ilvl w:val="0"/>
          <w:numId w:val="39"/>
        </w:numPr>
        <w:spacing w:before="120" w:after="120" w:line="360" w:lineRule="auto"/>
        <w:jc w:val="both"/>
        <w:rPr>
          <w:rFonts w:ascii="Times New Roman" w:hAnsi="Times New Roman"/>
          <w:sz w:val="26"/>
          <w:szCs w:val="26"/>
        </w:rPr>
      </w:pPr>
      <w:r w:rsidRPr="00BC689B">
        <w:rPr>
          <w:rFonts w:ascii="Times New Roman" w:hAnsi="Times New Roman"/>
          <w:sz w:val="26"/>
          <w:szCs w:val="26"/>
        </w:rPr>
        <w:t>Ảnh Anchor và Positive khác nhau nhất: cần lựa chọn để khoảng cách d(A,P) lớn. Điều này cũng tương tự như bạn lựa chọn một ảnh của mình hồi nhỏ so với hiện tại để thuật toán học khó hơn. Nhưng nếu nhận biết được thì nó sẽ thông minh hơn.</w:t>
      </w:r>
    </w:p>
    <w:p w14:paraId="011CD3F7" w14:textId="223166D3" w:rsidR="00BC689B" w:rsidRPr="00BC689B" w:rsidRDefault="00BC689B" w:rsidP="00BC689B">
      <w:pPr>
        <w:pStyle w:val="oancuaDanhsach"/>
        <w:numPr>
          <w:ilvl w:val="0"/>
          <w:numId w:val="39"/>
        </w:numPr>
        <w:spacing w:before="120" w:after="120" w:line="360" w:lineRule="auto"/>
        <w:jc w:val="both"/>
        <w:rPr>
          <w:rFonts w:ascii="Times New Roman" w:hAnsi="Times New Roman"/>
          <w:sz w:val="26"/>
          <w:szCs w:val="26"/>
        </w:rPr>
      </w:pPr>
      <w:r w:rsidRPr="00BC689B">
        <w:rPr>
          <w:rFonts w:ascii="Times New Roman" w:hAnsi="Times New Roman"/>
          <w:color w:val="333333"/>
          <w:sz w:val="26"/>
          <w:szCs w:val="26"/>
          <w:shd w:val="clear" w:color="auto" w:fill="FFFFFF"/>
        </w:rPr>
        <w:t>Ảnh Anchor và Negative giống nhau nhất: cần lựa chọn để khoảng cách </w:t>
      </w:r>
      <w:r w:rsidRPr="00BC689B">
        <w:rPr>
          <w:rStyle w:val="mi"/>
          <w:rFonts w:ascii="Times New Roman" w:hAnsi="Times New Roman"/>
          <w:color w:val="333333"/>
          <w:sz w:val="26"/>
          <w:szCs w:val="26"/>
          <w:bdr w:val="none" w:sz="0" w:space="0" w:color="auto" w:frame="1"/>
          <w:shd w:val="clear" w:color="auto" w:fill="FFFFFF"/>
        </w:rPr>
        <w:t>d</w:t>
      </w:r>
      <w:r w:rsidRPr="00BC689B">
        <w:rPr>
          <w:rStyle w:val="mo"/>
          <w:rFonts w:ascii="Times New Roman" w:hAnsi="Times New Roman"/>
          <w:color w:val="333333"/>
          <w:sz w:val="26"/>
          <w:szCs w:val="26"/>
          <w:bdr w:val="none" w:sz="0" w:space="0" w:color="auto" w:frame="1"/>
          <w:shd w:val="clear" w:color="auto" w:fill="FFFFFF"/>
        </w:rPr>
        <w:t>(</w:t>
      </w:r>
      <w:r w:rsidRPr="00BC689B">
        <w:rPr>
          <w:rStyle w:val="mi"/>
          <w:rFonts w:ascii="Times New Roman" w:hAnsi="Times New Roman"/>
          <w:color w:val="333333"/>
          <w:sz w:val="26"/>
          <w:szCs w:val="26"/>
          <w:bdr w:val="none" w:sz="0" w:space="0" w:color="auto" w:frame="1"/>
          <w:shd w:val="clear" w:color="auto" w:fill="FFFFFF"/>
        </w:rPr>
        <w:t>A</w:t>
      </w:r>
      <w:r w:rsidRPr="00BC689B">
        <w:rPr>
          <w:rStyle w:val="mo"/>
          <w:rFonts w:ascii="Times New Roman" w:hAnsi="Times New Roman"/>
          <w:color w:val="333333"/>
          <w:sz w:val="26"/>
          <w:szCs w:val="26"/>
          <w:bdr w:val="none" w:sz="0" w:space="0" w:color="auto" w:frame="1"/>
          <w:shd w:val="clear" w:color="auto" w:fill="FFFFFF"/>
        </w:rPr>
        <w:t>,</w:t>
      </w:r>
      <w:r w:rsidRPr="00BC689B">
        <w:rPr>
          <w:rStyle w:val="mi"/>
          <w:rFonts w:ascii="Times New Roman" w:hAnsi="Times New Roman"/>
          <w:color w:val="333333"/>
          <w:sz w:val="26"/>
          <w:szCs w:val="26"/>
          <w:bdr w:val="none" w:sz="0" w:space="0" w:color="auto" w:frame="1"/>
          <w:shd w:val="clear" w:color="auto" w:fill="FFFFFF"/>
        </w:rPr>
        <w:t>N</w:t>
      </w:r>
      <w:r w:rsidRPr="00BC689B">
        <w:rPr>
          <w:rStyle w:val="mo"/>
          <w:rFonts w:ascii="Times New Roman" w:hAnsi="Times New Roman"/>
          <w:color w:val="333333"/>
          <w:sz w:val="26"/>
          <w:szCs w:val="26"/>
          <w:bdr w:val="none" w:sz="0" w:space="0" w:color="auto" w:frame="1"/>
          <w:shd w:val="clear" w:color="auto" w:fill="FFFFFF"/>
        </w:rPr>
        <w:t>)</w:t>
      </w:r>
      <w:r w:rsidR="00986A97">
        <w:rPr>
          <w:rStyle w:val="mo"/>
          <w:rFonts w:ascii="Times New Roman" w:hAnsi="Times New Roman"/>
          <w:color w:val="333333"/>
          <w:sz w:val="26"/>
          <w:szCs w:val="26"/>
          <w:bdr w:val="none" w:sz="0" w:space="0" w:color="auto" w:frame="1"/>
          <w:shd w:val="clear" w:color="auto" w:fill="FFFFFF"/>
          <w:lang w:val="en-US"/>
        </w:rPr>
        <w:t xml:space="preserve"> </w:t>
      </w:r>
      <w:r w:rsidRPr="00BC689B">
        <w:rPr>
          <w:rStyle w:val="mjxassistivemathml"/>
          <w:rFonts w:ascii="Times New Roman" w:hAnsi="Times New Roman"/>
          <w:color w:val="333333"/>
          <w:sz w:val="26"/>
          <w:szCs w:val="26"/>
          <w:bdr w:val="none" w:sz="0" w:space="0" w:color="auto" w:frame="1"/>
          <w:shd w:val="clear" w:color="auto" w:fill="FFFFFF"/>
        </w:rPr>
        <w:t>d(A,N)</w:t>
      </w:r>
      <w:r w:rsidRPr="00BC689B">
        <w:rPr>
          <w:rFonts w:ascii="Times New Roman" w:hAnsi="Times New Roman"/>
          <w:color w:val="333333"/>
          <w:sz w:val="26"/>
          <w:szCs w:val="26"/>
          <w:shd w:val="clear" w:color="auto" w:fill="FFFFFF"/>
        </w:rPr>
        <w:t> nhỏ. Điều này tương tự như việc thuật toán phân biệt được ảnh của một người anh em giống bạn.</w:t>
      </w:r>
    </w:p>
    <w:p w14:paraId="55698560" w14:textId="485D6F75" w:rsidR="00F61CB5" w:rsidRDefault="000C007A" w:rsidP="00BC689B">
      <w:pPr>
        <w:spacing w:before="120" w:after="120" w:line="360" w:lineRule="auto"/>
        <w:ind w:firstLine="720"/>
        <w:jc w:val="both"/>
      </w:pPr>
      <w:r>
        <w:t>Triple</w:t>
      </w:r>
      <w:r w:rsidR="00BC689B" w:rsidRPr="00BC689B">
        <w:t xml:space="preserve">t loss function luôn lấy 3 bức ảnh làm </w:t>
      </w:r>
      <w:r w:rsidR="00702EA3">
        <w:t>đầu vào</w:t>
      </w:r>
      <w:r w:rsidR="00BC689B" w:rsidRPr="00BC689B">
        <w:t xml:space="preserve"> và trong mọi trường hợp ta kì vọng:</w:t>
      </w:r>
    </w:p>
    <w:p w14:paraId="6EE01EB8" w14:textId="4ACDD4CC" w:rsidR="00BC689B" w:rsidRDefault="00BC689B" w:rsidP="000E0672">
      <w:pPr>
        <w:spacing w:before="120" w:after="120" w:line="360" w:lineRule="auto"/>
        <w:jc w:val="center"/>
        <w:rPr>
          <w:rStyle w:val="mo"/>
          <w:rFonts w:ascii="MathJax_Main" w:hAnsi="MathJax_Main"/>
          <w:color w:val="333333"/>
          <w:sz w:val="25"/>
          <w:szCs w:val="25"/>
          <w:bdr w:val="none" w:sz="0" w:space="0" w:color="auto" w:frame="1"/>
          <w:shd w:val="clear" w:color="auto" w:fill="FFFFFF"/>
        </w:rPr>
      </w:pPr>
      <w:r>
        <w:rPr>
          <w:rStyle w:val="mi"/>
          <w:rFonts w:ascii="MathJax_Math-italic" w:hAnsi="MathJax_Math-italic"/>
          <w:color w:val="333333"/>
          <w:sz w:val="25"/>
          <w:szCs w:val="25"/>
          <w:bdr w:val="none" w:sz="0" w:space="0" w:color="auto" w:frame="1"/>
          <w:shd w:val="clear" w:color="auto" w:fill="FFFFFF"/>
        </w:rPr>
        <w:lastRenderedPageBreak/>
        <w:t>d</w:t>
      </w:r>
      <w:r>
        <w:rPr>
          <w:rStyle w:val="mo"/>
          <w:rFonts w:ascii="MathJax_Main" w:hAnsi="MathJax_Main"/>
          <w:color w:val="333333"/>
          <w:sz w:val="25"/>
          <w:szCs w:val="25"/>
          <w:bdr w:val="none" w:sz="0" w:space="0" w:color="auto" w:frame="1"/>
          <w:shd w:val="clear" w:color="auto" w:fill="FFFFFF"/>
        </w:rPr>
        <w:t>(</w:t>
      </w:r>
      <w:proofErr w:type="gramStart"/>
      <w:r>
        <w:rPr>
          <w:rStyle w:val="mi"/>
          <w:rFonts w:ascii="MathJax_Main-bold" w:hAnsi="MathJax_Main-bold" w:cs="Helvetica"/>
          <w:color w:val="333333"/>
          <w:sz w:val="25"/>
          <w:szCs w:val="25"/>
          <w:bdr w:val="none" w:sz="0" w:space="0" w:color="auto" w:frame="1"/>
          <w:shd w:val="clear" w:color="auto" w:fill="FFFFFF"/>
        </w:rPr>
        <w:t>A</w:t>
      </w:r>
      <w:r>
        <w:rPr>
          <w:rStyle w:val="mo"/>
          <w:rFonts w:ascii="MathJax_Main" w:hAnsi="MathJax_Main"/>
          <w:color w:val="333333"/>
          <w:sz w:val="25"/>
          <w:szCs w:val="25"/>
          <w:bdr w:val="none" w:sz="0" w:space="0" w:color="auto" w:frame="1"/>
          <w:shd w:val="clear" w:color="auto" w:fill="FFFFFF"/>
        </w:rPr>
        <w:t>,</w:t>
      </w:r>
      <w:r>
        <w:rPr>
          <w:rStyle w:val="mi"/>
          <w:rFonts w:ascii="MathJax_Main-bold" w:hAnsi="MathJax_Main-bold" w:cs="Helvetica"/>
          <w:color w:val="333333"/>
          <w:sz w:val="25"/>
          <w:szCs w:val="25"/>
          <w:bdr w:val="none" w:sz="0" w:space="0" w:color="auto" w:frame="1"/>
          <w:shd w:val="clear" w:color="auto" w:fill="FFFFFF"/>
        </w:rPr>
        <w:t>P</w:t>
      </w:r>
      <w:proofErr w:type="gramEnd"/>
      <w:r>
        <w:rPr>
          <w:rStyle w:val="mo"/>
          <w:rFonts w:ascii="MathJax_Main" w:hAnsi="MathJax_Main"/>
          <w:color w:val="333333"/>
          <w:sz w:val="25"/>
          <w:szCs w:val="25"/>
          <w:bdr w:val="none" w:sz="0" w:space="0" w:color="auto" w:frame="1"/>
          <w:shd w:val="clear" w:color="auto" w:fill="FFFFFF"/>
        </w:rPr>
        <w:t xml:space="preserve">) &lt; </w:t>
      </w:r>
      <w:r>
        <w:rPr>
          <w:rStyle w:val="mi"/>
          <w:rFonts w:ascii="MathJax_Math-italic" w:hAnsi="MathJax_Math-italic"/>
          <w:color w:val="333333"/>
          <w:sz w:val="25"/>
          <w:szCs w:val="25"/>
          <w:bdr w:val="none" w:sz="0" w:space="0" w:color="auto" w:frame="1"/>
          <w:shd w:val="clear" w:color="auto" w:fill="FFFFFF"/>
        </w:rPr>
        <w:t>d</w:t>
      </w:r>
      <w:r>
        <w:rPr>
          <w:rStyle w:val="mo"/>
          <w:rFonts w:ascii="MathJax_Main" w:hAnsi="MathJax_Main"/>
          <w:color w:val="333333"/>
          <w:sz w:val="25"/>
          <w:szCs w:val="25"/>
          <w:bdr w:val="none" w:sz="0" w:space="0" w:color="auto" w:frame="1"/>
          <w:shd w:val="clear" w:color="auto" w:fill="FFFFFF"/>
        </w:rPr>
        <w:t>(</w:t>
      </w:r>
      <w:r>
        <w:rPr>
          <w:rStyle w:val="mi"/>
          <w:rFonts w:ascii="MathJax_Main-bold" w:hAnsi="MathJax_Main-bold" w:cs="Helvetica"/>
          <w:color w:val="333333"/>
          <w:sz w:val="25"/>
          <w:szCs w:val="25"/>
          <w:bdr w:val="none" w:sz="0" w:space="0" w:color="auto" w:frame="1"/>
          <w:shd w:val="clear" w:color="auto" w:fill="FFFFFF"/>
        </w:rPr>
        <w:t>A</w:t>
      </w:r>
      <w:r>
        <w:rPr>
          <w:rStyle w:val="mo"/>
          <w:rFonts w:ascii="MathJax_Main" w:hAnsi="MathJax_Main"/>
          <w:color w:val="333333"/>
          <w:sz w:val="25"/>
          <w:szCs w:val="25"/>
          <w:bdr w:val="none" w:sz="0" w:space="0" w:color="auto" w:frame="1"/>
          <w:shd w:val="clear" w:color="auto" w:fill="FFFFFF"/>
        </w:rPr>
        <w:t>,</w:t>
      </w:r>
      <w:r>
        <w:rPr>
          <w:rStyle w:val="mi"/>
          <w:rFonts w:ascii="MathJax_Main-bold" w:hAnsi="MathJax_Main-bold" w:cs="Helvetica"/>
          <w:color w:val="333333"/>
          <w:sz w:val="25"/>
          <w:szCs w:val="25"/>
          <w:bdr w:val="none" w:sz="0" w:space="0" w:color="auto" w:frame="1"/>
          <w:shd w:val="clear" w:color="auto" w:fill="FFFFFF"/>
        </w:rPr>
        <w:t>N</w:t>
      </w:r>
      <w:r>
        <w:rPr>
          <w:rStyle w:val="mo"/>
          <w:rFonts w:ascii="MathJax_Main" w:hAnsi="MathJax_Main"/>
          <w:color w:val="333333"/>
          <w:sz w:val="25"/>
          <w:szCs w:val="25"/>
          <w:bdr w:val="none" w:sz="0" w:space="0" w:color="auto" w:frame="1"/>
          <w:shd w:val="clear" w:color="auto" w:fill="FFFFFF"/>
        </w:rPr>
        <w:t>)</w:t>
      </w:r>
      <w:r w:rsidR="00D57887">
        <w:rPr>
          <w:rStyle w:val="mo"/>
          <w:rFonts w:ascii="MathJax_Main" w:hAnsi="MathJax_Main"/>
          <w:color w:val="333333"/>
          <w:sz w:val="25"/>
          <w:szCs w:val="25"/>
          <w:bdr w:val="none" w:sz="0" w:space="0" w:color="auto" w:frame="1"/>
          <w:shd w:val="clear" w:color="auto" w:fill="FFFFFF"/>
        </w:rPr>
        <w:t xml:space="preserve"> (1)</w:t>
      </w:r>
    </w:p>
    <w:p w14:paraId="69115682" w14:textId="57E28F2C" w:rsidR="00523770" w:rsidRDefault="00523770" w:rsidP="00BC689B">
      <w:pPr>
        <w:spacing w:before="120" w:after="120" w:line="360" w:lineRule="auto"/>
        <w:ind w:firstLine="720"/>
        <w:jc w:val="both"/>
      </w:pPr>
      <w:r w:rsidRPr="00523770">
        <w:t>Để làm cho khoảng cách giữa vế trái và vế phải lớn hơn, chúng ta sẽ cộng thêm vào vế trái một hệ số α không âm rất nhỏ. Khi đó (1) trở thành:</w:t>
      </w:r>
    </w:p>
    <w:p w14:paraId="2CDC1597" w14:textId="76519AC6" w:rsidR="000E0672" w:rsidRDefault="000E0672" w:rsidP="001A3F8D">
      <w:pPr>
        <w:spacing w:before="120" w:after="120" w:line="360" w:lineRule="auto"/>
        <w:jc w:val="center"/>
        <w:rPr>
          <w:rStyle w:val="mo"/>
          <w:rFonts w:ascii="MathJax_Main" w:hAnsi="MathJax_Main"/>
          <w:color w:val="333333"/>
          <w:sz w:val="25"/>
          <w:szCs w:val="25"/>
          <w:bdr w:val="none" w:sz="0" w:space="0" w:color="auto" w:frame="1"/>
          <w:shd w:val="clear" w:color="auto" w:fill="FFFFFF"/>
        </w:rPr>
      </w:pPr>
      <w:r>
        <w:rPr>
          <w:rStyle w:val="mi"/>
          <w:rFonts w:ascii="MathJax_Math-italic" w:hAnsi="MathJax_Math-italic"/>
          <w:color w:val="333333"/>
          <w:sz w:val="25"/>
          <w:szCs w:val="25"/>
          <w:bdr w:val="none" w:sz="0" w:space="0" w:color="auto" w:frame="1"/>
          <w:shd w:val="clear" w:color="auto" w:fill="FFFFFF"/>
        </w:rPr>
        <w:t>d</w:t>
      </w:r>
      <w:r>
        <w:rPr>
          <w:rStyle w:val="mo"/>
          <w:rFonts w:ascii="MathJax_Main" w:hAnsi="MathJax_Main"/>
          <w:color w:val="333333"/>
          <w:sz w:val="25"/>
          <w:szCs w:val="25"/>
          <w:bdr w:val="none" w:sz="0" w:space="0" w:color="auto" w:frame="1"/>
          <w:shd w:val="clear" w:color="auto" w:fill="FFFFFF"/>
        </w:rPr>
        <w:t>(</w:t>
      </w:r>
      <w:proofErr w:type="gramStart"/>
      <w:r>
        <w:rPr>
          <w:rStyle w:val="mi"/>
          <w:rFonts w:ascii="MathJax_Main-bold" w:hAnsi="MathJax_Main-bold" w:cs="Helvetica"/>
          <w:color w:val="333333"/>
          <w:sz w:val="25"/>
          <w:szCs w:val="25"/>
          <w:bdr w:val="none" w:sz="0" w:space="0" w:color="auto" w:frame="1"/>
          <w:shd w:val="clear" w:color="auto" w:fill="FFFFFF"/>
        </w:rPr>
        <w:t>A</w:t>
      </w:r>
      <w:r>
        <w:rPr>
          <w:rStyle w:val="mo"/>
          <w:rFonts w:ascii="MathJax_Main" w:hAnsi="MathJax_Main"/>
          <w:color w:val="333333"/>
          <w:sz w:val="25"/>
          <w:szCs w:val="25"/>
          <w:bdr w:val="none" w:sz="0" w:space="0" w:color="auto" w:frame="1"/>
          <w:shd w:val="clear" w:color="auto" w:fill="FFFFFF"/>
        </w:rPr>
        <w:t>,</w:t>
      </w:r>
      <w:r>
        <w:rPr>
          <w:rStyle w:val="mi"/>
          <w:rFonts w:ascii="MathJax_Main-bold" w:hAnsi="MathJax_Main-bold" w:cs="Helvetica"/>
          <w:color w:val="333333"/>
          <w:sz w:val="25"/>
          <w:szCs w:val="25"/>
          <w:bdr w:val="none" w:sz="0" w:space="0" w:color="auto" w:frame="1"/>
          <w:shd w:val="clear" w:color="auto" w:fill="FFFFFF"/>
        </w:rPr>
        <w:t>P</w:t>
      </w:r>
      <w:proofErr w:type="gramEnd"/>
      <w:r>
        <w:rPr>
          <w:rStyle w:val="mo"/>
          <w:rFonts w:ascii="MathJax_Main" w:hAnsi="MathJax_Main"/>
          <w:color w:val="333333"/>
          <w:sz w:val="25"/>
          <w:szCs w:val="25"/>
          <w:bdr w:val="none" w:sz="0" w:space="0" w:color="auto" w:frame="1"/>
          <w:shd w:val="clear" w:color="auto" w:fill="FFFFFF"/>
        </w:rPr>
        <w:t xml:space="preserve">) + </w:t>
      </w:r>
      <w:r w:rsidRPr="00523770">
        <w:t>α</w:t>
      </w:r>
      <w:r>
        <w:rPr>
          <w:rStyle w:val="mo"/>
          <w:rFonts w:ascii="MathJax_Main" w:hAnsi="MathJax_Main"/>
          <w:color w:val="333333"/>
          <w:sz w:val="25"/>
          <w:szCs w:val="25"/>
          <w:bdr w:val="none" w:sz="0" w:space="0" w:color="auto" w:frame="1"/>
          <w:shd w:val="clear" w:color="auto" w:fill="FFFFFF"/>
        </w:rPr>
        <w:t xml:space="preserve"> </w:t>
      </w:r>
      <w:r>
        <w:rPr>
          <w:rFonts w:ascii="MathJax_Main" w:hAnsi="MathJax_Main"/>
          <w:color w:val="333333"/>
          <w:sz w:val="25"/>
          <w:szCs w:val="25"/>
          <w:shd w:val="clear" w:color="auto" w:fill="FFFFFF"/>
        </w:rPr>
        <w:t>≤</w:t>
      </w:r>
      <w:r>
        <w:rPr>
          <w:rStyle w:val="mo"/>
          <w:rFonts w:ascii="MathJax_Main" w:hAnsi="MathJax_Main"/>
          <w:color w:val="333333"/>
          <w:sz w:val="25"/>
          <w:szCs w:val="25"/>
          <w:bdr w:val="none" w:sz="0" w:space="0" w:color="auto" w:frame="1"/>
          <w:shd w:val="clear" w:color="auto" w:fill="FFFFFF"/>
        </w:rPr>
        <w:t xml:space="preserve"> </w:t>
      </w:r>
      <w:r>
        <w:rPr>
          <w:rStyle w:val="mi"/>
          <w:rFonts w:ascii="MathJax_Math-italic" w:hAnsi="MathJax_Math-italic"/>
          <w:color w:val="333333"/>
          <w:sz w:val="25"/>
          <w:szCs w:val="25"/>
          <w:bdr w:val="none" w:sz="0" w:space="0" w:color="auto" w:frame="1"/>
          <w:shd w:val="clear" w:color="auto" w:fill="FFFFFF"/>
        </w:rPr>
        <w:t>d</w:t>
      </w:r>
      <w:r>
        <w:rPr>
          <w:rStyle w:val="mo"/>
          <w:rFonts w:ascii="MathJax_Main" w:hAnsi="MathJax_Main"/>
          <w:color w:val="333333"/>
          <w:sz w:val="25"/>
          <w:szCs w:val="25"/>
          <w:bdr w:val="none" w:sz="0" w:space="0" w:color="auto" w:frame="1"/>
          <w:shd w:val="clear" w:color="auto" w:fill="FFFFFF"/>
        </w:rPr>
        <w:t>(</w:t>
      </w:r>
      <w:r>
        <w:rPr>
          <w:rStyle w:val="mi"/>
          <w:rFonts w:ascii="MathJax_Main-bold" w:hAnsi="MathJax_Main-bold" w:cs="Helvetica"/>
          <w:color w:val="333333"/>
          <w:sz w:val="25"/>
          <w:szCs w:val="25"/>
          <w:bdr w:val="none" w:sz="0" w:space="0" w:color="auto" w:frame="1"/>
          <w:shd w:val="clear" w:color="auto" w:fill="FFFFFF"/>
        </w:rPr>
        <w:t>A</w:t>
      </w:r>
      <w:r>
        <w:rPr>
          <w:rStyle w:val="mo"/>
          <w:rFonts w:ascii="MathJax_Main" w:hAnsi="MathJax_Main"/>
          <w:color w:val="333333"/>
          <w:sz w:val="25"/>
          <w:szCs w:val="25"/>
          <w:bdr w:val="none" w:sz="0" w:space="0" w:color="auto" w:frame="1"/>
          <w:shd w:val="clear" w:color="auto" w:fill="FFFFFF"/>
        </w:rPr>
        <w:t>,</w:t>
      </w:r>
      <w:r>
        <w:rPr>
          <w:rStyle w:val="mi"/>
          <w:rFonts w:ascii="MathJax_Main-bold" w:hAnsi="MathJax_Main-bold" w:cs="Helvetica"/>
          <w:color w:val="333333"/>
          <w:sz w:val="25"/>
          <w:szCs w:val="25"/>
          <w:bdr w:val="none" w:sz="0" w:space="0" w:color="auto" w:frame="1"/>
          <w:shd w:val="clear" w:color="auto" w:fill="FFFFFF"/>
        </w:rPr>
        <w:t>N</w:t>
      </w:r>
      <w:r>
        <w:rPr>
          <w:rStyle w:val="mo"/>
          <w:rFonts w:ascii="MathJax_Main" w:hAnsi="MathJax_Main"/>
          <w:color w:val="333333"/>
          <w:sz w:val="25"/>
          <w:szCs w:val="25"/>
          <w:bdr w:val="none" w:sz="0" w:space="0" w:color="auto" w:frame="1"/>
          <w:shd w:val="clear" w:color="auto" w:fill="FFFFFF"/>
        </w:rPr>
        <w:t>)</w:t>
      </w:r>
    </w:p>
    <w:p w14:paraId="33AB88C7" w14:textId="42B16341" w:rsidR="001A3F8D" w:rsidRPr="00DF27FF" w:rsidRDefault="00F84127" w:rsidP="001A3F8D">
      <w:pPr>
        <w:spacing w:before="120" w:after="120" w:line="360" w:lineRule="auto"/>
        <w:jc w:val="center"/>
        <w:rPr>
          <w:rStyle w:val="mo"/>
          <w:rFonts w:ascii="MathJax_Main" w:hAnsi="MathJax_Main"/>
          <w:color w:val="333333"/>
          <w:sz w:val="25"/>
          <w:szCs w:val="25"/>
          <w:bdr w:val="none" w:sz="0" w:space="0" w:color="auto" w:frame="1"/>
          <w:shd w:val="clear" w:color="auto" w:fill="FFFFFF"/>
        </w:rPr>
      </w:pPr>
      <m:oMathPara>
        <m:oMath>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-f(P)||</m:t>
              </m:r>
            </m:e>
            <m:sub>
              <m:r>
                <m:rPr>
                  <m:sty m:val="p"/>
                </m:rPr>
                <w:rPr>
                  <w:rStyle w:val="mo"/>
                  <w:rFonts w:ascii="Cambria Math" w:hAnsi="Cambria Math" w:cs="Helvetica"/>
                  <w:color w:val="333333"/>
                  <w:sz w:val="25"/>
                  <w:szCs w:val="25"/>
                  <w:bdr w:val="none" w:sz="0" w:space="0" w:color="auto" w:frame="1"/>
                  <w:shd w:val="clear" w:color="auto" w:fill="FFFFFF"/>
                </w:rPr>
                <m:t xml:space="preserve">2 </m:t>
              </m:r>
            </m:sub>
            <m:sup>
              <m:r>
                <m:rPr>
                  <m:sty m:val="p"/>
                </m:rPr>
                <w:rPr>
                  <w:rStyle w:val="mo"/>
                  <w:rFonts w:ascii="Cambria Math" w:hAnsi="Cambria Math" w:cs="Helvetica"/>
                  <w:color w:val="333333"/>
                  <w:sz w:val="25"/>
                  <w:szCs w:val="25"/>
                  <w:bdr w:val="none" w:sz="0" w:space="0" w:color="auto" w:frame="1"/>
                  <w:shd w:val="clear" w:color="auto" w:fill="FFFFFF"/>
                </w:rPr>
                <m:t>2</m:t>
              </m:r>
            </m:sup>
          </m:sSubSup>
          <m:r>
            <m:rPr>
              <m:sty m:val="p"/>
            </m:rPr>
            <w:rPr>
              <w:rStyle w:val="mo"/>
              <w:rFonts w:ascii="Cambria Math" w:hAnsi="Cambria Math" w:cs="Helvetica"/>
              <w:color w:val="333333"/>
              <w:sz w:val="25"/>
              <w:szCs w:val="25"/>
              <w:bdr w:val="none" w:sz="0" w:space="0" w:color="auto" w:frame="1"/>
              <w:shd w:val="clear" w:color="auto" w:fill="FFFFFF"/>
            </w:rPr>
            <m:t>+α≤</m:t>
          </m:r>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-f(N)||</m:t>
              </m:r>
            </m:e>
            <m:sub>
              <m:r>
                <m:rPr>
                  <m:sty m:val="p"/>
                </m:rPr>
                <w:rPr>
                  <w:rStyle w:val="mo"/>
                  <w:rFonts w:ascii="Cambria Math" w:hAnsi="Cambria Math" w:cs="Helvetica"/>
                  <w:color w:val="333333"/>
                  <w:sz w:val="25"/>
                  <w:szCs w:val="25"/>
                  <w:bdr w:val="none" w:sz="0" w:space="0" w:color="auto" w:frame="1"/>
                  <w:shd w:val="clear" w:color="auto" w:fill="FFFFFF"/>
                </w:rPr>
                <m:t>2</m:t>
              </m:r>
            </m:sub>
            <m:sup>
              <m:r>
                <m:rPr>
                  <m:sty m:val="p"/>
                </m:rPr>
                <w:rPr>
                  <w:rStyle w:val="mo"/>
                  <w:rFonts w:ascii="Cambria Math" w:hAnsi="Cambria Math" w:cs="Helvetica"/>
                  <w:color w:val="333333"/>
                  <w:sz w:val="25"/>
                  <w:szCs w:val="25"/>
                  <w:bdr w:val="none" w:sz="0" w:space="0" w:color="auto" w:frame="1"/>
                  <w:shd w:val="clear" w:color="auto" w:fill="FFFFFF"/>
                </w:rPr>
                <m:t>2</m:t>
              </m:r>
            </m:sup>
          </m:sSubSup>
        </m:oMath>
      </m:oMathPara>
    </w:p>
    <w:p w14:paraId="2A399A4B" w14:textId="2551B0D3" w:rsidR="00DF27FF" w:rsidRDefault="00F84127" w:rsidP="001A3F8D">
      <w:pPr>
        <w:spacing w:before="120" w:after="120" w:line="360" w:lineRule="auto"/>
        <w:jc w:val="center"/>
        <w:rPr>
          <w:rStyle w:val="mo"/>
          <w:rFonts w:ascii="MathJax_Main" w:hAnsi="MathJax_Main"/>
          <w:color w:val="333333"/>
          <w:sz w:val="25"/>
          <w:szCs w:val="25"/>
          <w:bdr w:val="none" w:sz="0" w:space="0" w:color="auto" w:frame="1"/>
          <w:shd w:val="clear" w:color="auto" w:fill="FFFFFF"/>
        </w:rPr>
      </w:pPr>
      <m:oMathPara>
        <m:oMath>
          <m:sSubSup>
            <m:sSubSupPr>
              <m:ctrlPr>
                <w:rPr>
                  <w:rStyle w:val="mo"/>
                  <w:rFonts w:ascii="Cambria Math" w:hAnsi="Cambria Math" w:cs="Helvetica"/>
                  <w:color w:val="333333"/>
                  <w:sz w:val="25"/>
                  <w:szCs w:val="25"/>
                  <w:bdr w:val="none" w:sz="0" w:space="0" w:color="auto" w:frame="1"/>
                  <w:shd w:val="clear" w:color="auto" w:fill="FFFFFF"/>
                </w:rPr>
              </m:ctrlPr>
            </m:sSubSupPr>
            <m:e>
              <m:r>
                <m:rPr>
                  <m:sty m:val="p"/>
                </m:rPr>
                <w:rPr>
                  <w:rStyle w:val="mo"/>
                  <w:rFonts w:ascii="Cambria Math" w:hAnsi="Cambria Math" w:cs="Helvetica"/>
                  <w:color w:val="333333"/>
                  <w:sz w:val="25"/>
                  <w:szCs w:val="25"/>
                  <w:bdr w:val="none" w:sz="0" w:space="0" w:color="auto" w:frame="1"/>
                  <w:shd w:val="clear" w:color="auto" w:fill="FFFFFF"/>
                </w:rPr>
                <m:t>→||</m:t>
              </m:r>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-f(P)||</m:t>
              </m:r>
            </m:e>
            <m:sub>
              <m:r>
                <m:rPr>
                  <m:sty m:val="p"/>
                </m:rPr>
                <w:rPr>
                  <w:rStyle w:val="mo"/>
                  <w:rFonts w:ascii="Cambria Math" w:hAnsi="Cambria Math" w:cs="Helvetica"/>
                  <w:color w:val="333333"/>
                  <w:sz w:val="25"/>
                  <w:szCs w:val="25"/>
                  <w:bdr w:val="none" w:sz="0" w:space="0" w:color="auto" w:frame="1"/>
                  <w:shd w:val="clear" w:color="auto" w:fill="FFFFFF"/>
                </w:rPr>
                <m:t xml:space="preserve">2 </m:t>
              </m:r>
            </m:sub>
            <m:sup>
              <m:r>
                <m:rPr>
                  <m:sty m:val="p"/>
                </m:rPr>
                <w:rPr>
                  <w:rStyle w:val="mo"/>
                  <w:rFonts w:ascii="Cambria Math" w:hAnsi="Cambria Math" w:cs="Helvetica"/>
                  <w:color w:val="333333"/>
                  <w:sz w:val="25"/>
                  <w:szCs w:val="25"/>
                  <w:bdr w:val="none" w:sz="0" w:space="0" w:color="auto" w:frame="1"/>
                  <w:shd w:val="clear" w:color="auto" w:fill="FFFFFF"/>
                </w:rPr>
                <m:t>2</m:t>
              </m:r>
            </m:sup>
          </m:sSubSup>
          <m:r>
            <m:rPr>
              <m:sty m:val="p"/>
            </m:rPr>
            <w:rPr>
              <w:rStyle w:val="mo"/>
              <w:rFonts w:ascii="Cambria Math" w:hAnsi="Cambria Math" w:cs="Helvetica"/>
              <w:color w:val="333333"/>
              <w:sz w:val="25"/>
              <w:szCs w:val="25"/>
              <w:bdr w:val="none" w:sz="0" w:space="0" w:color="auto" w:frame="1"/>
              <w:shd w:val="clear" w:color="auto" w:fill="FFFFFF"/>
            </w:rPr>
            <m:t>≤</m:t>
          </m:r>
          <m:sSubSup>
            <m:sSubSupPr>
              <m:ctrlPr>
                <w:rPr>
                  <w:rStyle w:val="mo"/>
                  <w:rFonts w:ascii="Cambria Math" w:hAnsi="Cambria Math" w:cs="Helvetica"/>
                  <w:color w:val="333333"/>
                  <w:sz w:val="25"/>
                  <w:szCs w:val="25"/>
                  <w:bdr w:val="none" w:sz="0" w:space="0" w:color="auto" w:frame="1"/>
                  <w:shd w:val="clear" w:color="auto" w:fill="FFFFFF"/>
                </w:rPr>
              </m:ctrlPr>
            </m:sSubSupPr>
            <m:e>
              <m:d>
                <m:dPr>
                  <m:begChr m:val="|"/>
                  <m:endChr m:val="|"/>
                  <m:ctrlPr>
                    <w:rPr>
                      <w:rStyle w:val="mo"/>
                      <w:rFonts w:ascii="Cambria Math" w:hAnsi="Cambria Math" w:cs="Helvetica"/>
                      <w:color w:val="333333"/>
                      <w:sz w:val="25"/>
                      <w:szCs w:val="25"/>
                      <w:bdr w:val="none" w:sz="0" w:space="0" w:color="auto" w:frame="1"/>
                      <w:shd w:val="clear" w:color="auto" w:fill="FFFFFF"/>
                    </w:rPr>
                  </m:ctrlPr>
                </m:dPr>
                <m:e>
                  <m:d>
                    <m:dPr>
                      <m:begChr m:val="|"/>
                      <m:endChr m:val="|"/>
                      <m:ctrlPr>
                        <w:rPr>
                          <w:rStyle w:val="mo"/>
                          <w:rFonts w:ascii="Cambria Math" w:hAnsi="Cambria Math"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A</m:t>
                          </m:r>
                        </m:e>
                      </m:d>
                      <m:r>
                        <m:rPr>
                          <m:sty m:val="p"/>
                        </m:rPr>
                        <w:rPr>
                          <w:rStyle w:val="mo"/>
                          <w:rFonts w:ascii="Cambria Math" w:hAnsi="Cambria Math" w:cs="Helvetica"/>
                          <w:color w:val="333333"/>
                          <w:sz w:val="25"/>
                          <w:szCs w:val="25"/>
                          <w:bdr w:val="none" w:sz="0" w:space="0" w:color="auto" w:frame="1"/>
                          <w:shd w:val="clear" w:color="auto" w:fill="FFFFFF"/>
                        </w:rPr>
                        <m:t>-f</m:t>
                      </m:r>
                      <m:d>
                        <m:dPr>
                          <m:ctrlPr>
                            <w:rPr>
                              <w:rStyle w:val="mo"/>
                              <w:rFonts w:ascii="Cambria Math" w:hAnsi="Cambria Math" w:cs="Helvetica"/>
                              <w:color w:val="333333"/>
                              <w:sz w:val="25"/>
                              <w:szCs w:val="25"/>
                              <w:bdr w:val="none" w:sz="0" w:space="0" w:color="auto" w:frame="1"/>
                              <w:shd w:val="clear" w:color="auto" w:fill="FFFFFF"/>
                            </w:rPr>
                          </m:ctrlPr>
                        </m:dPr>
                        <m:e>
                          <m:r>
                            <m:rPr>
                              <m:sty m:val="p"/>
                            </m:rPr>
                            <w:rPr>
                              <w:rStyle w:val="mo"/>
                              <w:rFonts w:ascii="Cambria Math" w:hAnsi="Cambria Math" w:cs="Helvetica"/>
                              <w:color w:val="333333"/>
                              <w:sz w:val="25"/>
                              <w:szCs w:val="25"/>
                              <w:bdr w:val="none" w:sz="0" w:space="0" w:color="auto" w:frame="1"/>
                              <w:shd w:val="clear" w:color="auto" w:fill="FFFFFF"/>
                            </w:rPr>
                            <m:t>N</m:t>
                          </m:r>
                        </m:e>
                      </m:d>
                    </m:e>
                  </m:d>
                </m:e>
              </m:d>
            </m:e>
            <m:sub>
              <m:r>
                <m:rPr>
                  <m:sty m:val="p"/>
                </m:rPr>
                <w:rPr>
                  <w:rStyle w:val="mo"/>
                  <w:rFonts w:ascii="Cambria Math" w:hAnsi="Cambria Math" w:cs="Helvetica"/>
                  <w:color w:val="333333"/>
                  <w:sz w:val="25"/>
                  <w:szCs w:val="25"/>
                  <w:bdr w:val="none" w:sz="0" w:space="0" w:color="auto" w:frame="1"/>
                  <w:shd w:val="clear" w:color="auto" w:fill="FFFFFF"/>
                </w:rPr>
                <m:t>2</m:t>
              </m:r>
            </m:sub>
            <m:sup>
              <m:r>
                <m:rPr>
                  <m:sty m:val="p"/>
                </m:rPr>
                <w:rPr>
                  <w:rStyle w:val="mo"/>
                  <w:rFonts w:ascii="Cambria Math" w:hAnsi="Cambria Math" w:cs="Helvetica"/>
                  <w:color w:val="333333"/>
                  <w:sz w:val="25"/>
                  <w:szCs w:val="25"/>
                  <w:bdr w:val="none" w:sz="0" w:space="0" w:color="auto" w:frame="1"/>
                  <w:shd w:val="clear" w:color="auto" w:fill="FFFFFF"/>
                </w:rPr>
                <m:t>2</m:t>
              </m:r>
            </m:sup>
          </m:sSubSup>
          <m:r>
            <m:rPr>
              <m:sty m:val="p"/>
            </m:rPr>
            <w:rPr>
              <w:rStyle w:val="mo"/>
              <w:rFonts w:ascii="Cambria Math" w:hAnsi="Cambria Math" w:cs="Helvetica"/>
              <w:color w:val="333333"/>
              <w:sz w:val="25"/>
              <w:szCs w:val="25"/>
              <w:bdr w:val="none" w:sz="0" w:space="0" w:color="auto" w:frame="1"/>
              <w:shd w:val="clear" w:color="auto" w:fill="FFFFFF"/>
            </w:rPr>
            <m:t>+α ≤0</m:t>
          </m:r>
        </m:oMath>
      </m:oMathPara>
    </w:p>
    <w:p w14:paraId="43AE4EF9" w14:textId="7934AB0C" w:rsidR="00C5633A" w:rsidRDefault="00C5633A" w:rsidP="00C5633A">
      <w:r w:rsidRPr="00C5633A">
        <w:t>Như vậy hàm loss function sẽ là:</w:t>
      </w:r>
    </w:p>
    <w:p w14:paraId="65145676" w14:textId="77777777" w:rsidR="007D275D" w:rsidRPr="007D275D" w:rsidRDefault="007D275D" w:rsidP="00C5633A">
      <w:pPr>
        <w:jc w:val="center"/>
        <w:rPr>
          <w:rStyle w:val="mo"/>
          <w:color w:val="333333"/>
          <w:sz w:val="25"/>
          <w:szCs w:val="25"/>
          <w:bdr w:val="none" w:sz="0" w:space="0" w:color="auto" w:frame="1"/>
          <w:shd w:val="clear" w:color="auto" w:fill="FFFFFF"/>
        </w:rPr>
      </w:pPr>
      <m:oMathPara>
        <m:oMath>
          <m:r>
            <m:rPr>
              <m:sty m:val="p"/>
            </m:rPr>
            <w:rPr>
              <w:rStyle w:val="mo"/>
              <w:rFonts w:ascii="Cambria Math" w:hAnsi="Cambria Math" w:cs="Helvetica"/>
              <w:color w:val="333333"/>
              <w:sz w:val="25"/>
              <w:szCs w:val="25"/>
              <w:bdr w:val="none" w:sz="0" w:space="0" w:color="auto" w:frame="1"/>
              <w:shd w:val="clear" w:color="auto" w:fill="FFFFFF"/>
            </w:rPr>
            <m:t>L</m:t>
          </m:r>
          <m:d>
            <m:dPr>
              <m:ctrlPr>
                <w:rPr>
                  <w:rStyle w:val="mo"/>
                  <w:rFonts w:ascii="Cambria Math" w:hAnsi="Cambria Math" w:cs="Helvetica"/>
                  <w:i/>
                  <w:color w:val="333333"/>
                  <w:sz w:val="25"/>
                  <w:szCs w:val="25"/>
                  <w:bdr w:val="none" w:sz="0" w:space="0" w:color="auto" w:frame="1"/>
                  <w:shd w:val="clear" w:color="auto" w:fill="FFFFFF"/>
                </w:rPr>
              </m:ctrlPr>
            </m:dPr>
            <m:e>
              <m:r>
                <w:rPr>
                  <w:rStyle w:val="mo"/>
                  <w:rFonts w:ascii="Cambria Math" w:hAnsi="Cambria Math" w:cs="Helvetica"/>
                  <w:color w:val="333333"/>
                  <w:sz w:val="25"/>
                  <w:szCs w:val="25"/>
                  <w:bdr w:val="none" w:sz="0" w:space="0" w:color="auto" w:frame="1"/>
                  <w:shd w:val="clear" w:color="auto" w:fill="FFFFFF"/>
                </w:rPr>
                <m:t>A,P,N</m:t>
              </m:r>
            </m:e>
          </m:d>
          <m:r>
            <w:rPr>
              <w:rStyle w:val="mo"/>
              <w:rFonts w:ascii="Cambria Math" w:eastAsia="Cambria Math" w:hAnsi="Cambria Math" w:cs="Cambria Math"/>
              <w:color w:val="333333"/>
              <w:sz w:val="25"/>
              <w:szCs w:val="25"/>
              <w:bdr w:val="none" w:sz="0" w:space="0" w:color="auto" w:frame="1"/>
              <w:shd w:val="clear" w:color="auto" w:fill="FFFFFF"/>
            </w:rPr>
            <m:t>=</m:t>
          </m:r>
          <m:nary>
            <m:naryPr>
              <m:chr m:val="∑"/>
              <m:grow m:val="1"/>
              <m:ctrlPr>
                <w:rPr>
                  <w:rStyle w:val="mo"/>
                  <w:rFonts w:ascii="Cambria Math" w:hAnsi="Cambria Math" w:cs="Helvetica"/>
                  <w:color w:val="333333"/>
                  <w:sz w:val="25"/>
                  <w:szCs w:val="25"/>
                  <w:bdr w:val="none" w:sz="0" w:space="0" w:color="auto" w:frame="1"/>
                  <w:shd w:val="clear" w:color="auto" w:fill="FFFFFF"/>
                </w:rPr>
              </m:ctrlPr>
            </m:naryPr>
            <m:sub>
              <m:r>
                <w:rPr>
                  <w:rStyle w:val="mo"/>
                  <w:rFonts w:ascii="Cambria Math" w:eastAsia="Cambria Math" w:hAnsi="Cambria Math" w:cs="Cambria Math"/>
                  <w:color w:val="333333"/>
                  <w:sz w:val="25"/>
                  <w:szCs w:val="25"/>
                  <w:bdr w:val="none" w:sz="0" w:space="0" w:color="auto" w:frame="1"/>
                  <w:shd w:val="clear" w:color="auto" w:fill="FFFFFF"/>
                </w:rPr>
                <m:t>i=0</m:t>
              </m:r>
            </m:sub>
            <m:sup>
              <m:r>
                <w:rPr>
                  <w:rStyle w:val="mo"/>
                  <w:rFonts w:ascii="Cambria Math" w:eastAsia="Cambria Math" w:hAnsi="Cambria Math" w:cs="Cambria Math"/>
                  <w:color w:val="333333"/>
                  <w:sz w:val="25"/>
                  <w:szCs w:val="25"/>
                  <w:bdr w:val="none" w:sz="0" w:space="0" w:color="auto" w:frame="1"/>
                  <w:shd w:val="clear" w:color="auto" w:fill="FFFFFF"/>
                </w:rPr>
                <m:t>n</m:t>
              </m:r>
            </m:sup>
            <m:e>
              <m:r>
                <w:rPr>
                  <w:rStyle w:val="mo"/>
                  <w:rFonts w:ascii="Cambria Math" w:hAnsi="Cambria Math" w:cs="Helvetica"/>
                  <w:color w:val="333333"/>
                  <w:sz w:val="25"/>
                  <w:szCs w:val="25"/>
                  <w:bdr w:val="none" w:sz="0" w:space="0" w:color="auto" w:frame="1"/>
                  <w:shd w:val="clear" w:color="auto" w:fill="FFFFFF"/>
                </w:rPr>
                <m:t>max</m:t>
              </m:r>
              <m:d>
                <m:dPr>
                  <m:ctrlPr>
                    <w:rPr>
                      <w:rStyle w:val="mo"/>
                      <w:rFonts w:ascii="Cambria Math" w:hAnsi="Cambria Math" w:cs="Helvetica"/>
                      <w:color w:val="333333"/>
                      <w:sz w:val="25"/>
                      <w:szCs w:val="25"/>
                      <w:bdr w:val="none" w:sz="0" w:space="0" w:color="auto" w:frame="1"/>
                      <w:shd w:val="clear" w:color="auto" w:fill="FFFFFF"/>
                    </w:rPr>
                  </m:ctrlPr>
                </m:dPr>
                <m:e>
                  <m:sSubSup>
                    <m:sSubSupPr>
                      <m:ctrlPr>
                        <w:rPr>
                          <w:rStyle w:val="mo"/>
                          <w:rFonts w:ascii="Cambria Math" w:hAnsi="Cambria Math" w:cs="Helvetica"/>
                          <w:color w:val="333333"/>
                          <w:sz w:val="25"/>
                          <w:szCs w:val="25"/>
                          <w:bdr w:val="none" w:sz="0" w:space="0" w:color="auto" w:frame="1"/>
                          <w:shd w:val="clear" w:color="auto" w:fill="FFFFFF"/>
                        </w:rPr>
                      </m:ctrlPr>
                    </m:sSubSupPr>
                    <m:e>
                      <m:d>
                        <m:dPr>
                          <m:begChr m:val="|"/>
                          <m:endChr m:val="|"/>
                          <m:ctrlPr>
                            <w:rPr>
                              <w:rStyle w:val="mo"/>
                              <w:rFonts w:ascii="Cambria Math" w:hAnsi="Cambria Math" w:cs="Helvetica"/>
                              <w:color w:val="333333"/>
                              <w:sz w:val="25"/>
                              <w:szCs w:val="25"/>
                              <w:bdr w:val="none" w:sz="0" w:space="0" w:color="auto" w:frame="1"/>
                              <w:shd w:val="clear" w:color="auto" w:fill="FFFFFF"/>
                            </w:rPr>
                          </m:ctrlPr>
                        </m:dPr>
                        <m:e>
                          <m:d>
                            <m:dPr>
                              <m:begChr m:val="|"/>
                              <m:endChr m:val="|"/>
                              <m:ctrlPr>
                                <w:rPr>
                                  <w:rStyle w:val="mo"/>
                                  <w:rFonts w:ascii="Cambria Math" w:hAnsi="Cambria Math"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sSub>
                                    <m:sSubPr>
                                      <m:ctrlPr>
                                        <w:rPr>
                                          <w:rStyle w:val="mo"/>
                                          <w:rFonts w:ascii="Cambria Math" w:hAnsi="MathJax_Main" w:cs="Helvetica"/>
                                          <w:i/>
                                          <w:color w:val="333333"/>
                                          <w:sz w:val="25"/>
                                          <w:szCs w:val="25"/>
                                          <w:bdr w:val="none" w:sz="0" w:space="0" w:color="auto" w:frame="1"/>
                                          <w:shd w:val="clear" w:color="auto" w:fill="FFFFFF"/>
                                        </w:rPr>
                                      </m:ctrlPr>
                                    </m:sSubPr>
                                    <m:e>
                                      <m:r>
                                        <w:rPr>
                                          <w:rStyle w:val="mo"/>
                                          <w:rFonts w:ascii="Cambria Math" w:hAnsi="MathJax_Main" w:cs="Helvetica"/>
                                          <w:color w:val="333333"/>
                                          <w:sz w:val="25"/>
                                          <w:szCs w:val="25"/>
                                          <w:bdr w:val="none" w:sz="0" w:space="0" w:color="auto" w:frame="1"/>
                                          <w:shd w:val="clear" w:color="auto" w:fill="FFFFFF"/>
                                        </w:rPr>
                                        <m:t>A</m:t>
                                      </m:r>
                                    </m:e>
                                    <m:sub>
                                      <m:r>
                                        <w:rPr>
                                          <w:rStyle w:val="mo"/>
                                          <w:rFonts w:ascii="Cambria Math" w:hAnsi="MathJax_Main" w:cs="Helvetica"/>
                                          <w:color w:val="333333"/>
                                          <w:sz w:val="25"/>
                                          <w:szCs w:val="25"/>
                                          <w:bdr w:val="none" w:sz="0" w:space="0" w:color="auto" w:frame="1"/>
                                          <w:shd w:val="clear" w:color="auto" w:fill="FFFFFF"/>
                                        </w:rPr>
                                        <m:t>i</m:t>
                                      </m:r>
                                    </m:sub>
                                  </m:sSub>
                                </m:e>
                              </m:d>
                              <m:r>
                                <m:rPr>
                                  <m:sty m:val="p"/>
                                </m:rPr>
                                <w:rPr>
                                  <w:rStyle w:val="mo"/>
                                  <w:rFonts w:ascii="Cambria Math" w:hAnsi="Cambria Math" w:cs="Helvetica"/>
                                  <w:color w:val="333333"/>
                                  <w:sz w:val="25"/>
                                  <w:szCs w:val="25"/>
                                  <w:bdr w:val="none" w:sz="0" w:space="0" w:color="auto" w:frame="1"/>
                                  <w:shd w:val="clear" w:color="auto" w:fill="FFFFFF"/>
                                </w:rPr>
                                <m:t>-f</m:t>
                              </m:r>
                              <m:d>
                                <m:dPr>
                                  <m:ctrlPr>
                                    <w:rPr>
                                      <w:rStyle w:val="mo"/>
                                      <w:rFonts w:ascii="Cambria Math" w:hAnsi="Cambria Math" w:cs="Helvetica"/>
                                      <w:color w:val="333333"/>
                                      <w:sz w:val="25"/>
                                      <w:szCs w:val="25"/>
                                      <w:bdr w:val="none" w:sz="0" w:space="0" w:color="auto" w:frame="1"/>
                                      <w:shd w:val="clear" w:color="auto" w:fill="FFFFFF"/>
                                    </w:rPr>
                                  </m:ctrlPr>
                                </m:dPr>
                                <m:e>
                                  <m:sSub>
                                    <m:sSubPr>
                                      <m:ctrlPr>
                                        <w:rPr>
                                          <w:rStyle w:val="mo"/>
                                          <w:rFonts w:ascii="Cambria Math" w:hAnsi="Cambria Math" w:cs="Helvetica"/>
                                          <w:color w:val="333333"/>
                                          <w:sz w:val="25"/>
                                          <w:szCs w:val="25"/>
                                          <w:bdr w:val="none" w:sz="0" w:space="0" w:color="auto" w:frame="1"/>
                                          <w:shd w:val="clear" w:color="auto" w:fill="FFFFFF"/>
                                        </w:rPr>
                                      </m:ctrlPr>
                                    </m:sSubPr>
                                    <m:e>
                                      <m:r>
                                        <w:rPr>
                                          <w:rStyle w:val="mo"/>
                                          <w:rFonts w:ascii="Cambria Math" w:hAnsi="Cambria Math" w:cs="Helvetica"/>
                                          <w:color w:val="333333"/>
                                          <w:sz w:val="25"/>
                                          <w:szCs w:val="25"/>
                                          <w:bdr w:val="none" w:sz="0" w:space="0" w:color="auto" w:frame="1"/>
                                          <w:shd w:val="clear" w:color="auto" w:fill="FFFFFF"/>
                                        </w:rPr>
                                        <m:t>P</m:t>
                                      </m:r>
                                    </m:e>
                                    <m:sub>
                                      <m:r>
                                        <w:rPr>
                                          <w:rStyle w:val="mo"/>
                                          <w:rFonts w:ascii="Cambria Math" w:hAnsi="Cambria Math" w:cs="Helvetica"/>
                                          <w:color w:val="333333"/>
                                          <w:sz w:val="25"/>
                                          <w:szCs w:val="25"/>
                                          <w:bdr w:val="none" w:sz="0" w:space="0" w:color="auto" w:frame="1"/>
                                          <w:shd w:val="clear" w:color="auto" w:fill="FFFFFF"/>
                                        </w:rPr>
                                        <m:t>i</m:t>
                                      </m:r>
                                    </m:sub>
                                  </m:sSub>
                                </m:e>
                              </m:d>
                            </m:e>
                          </m:d>
                        </m:e>
                      </m:d>
                    </m:e>
                    <m:sub>
                      <m:r>
                        <m:rPr>
                          <m:sty m:val="p"/>
                        </m:rPr>
                        <w:rPr>
                          <w:rStyle w:val="mo"/>
                          <w:rFonts w:ascii="Cambria Math" w:hAnsi="Cambria Math" w:cs="Helvetica"/>
                          <w:color w:val="333333"/>
                          <w:sz w:val="25"/>
                          <w:szCs w:val="25"/>
                          <w:bdr w:val="none" w:sz="0" w:space="0" w:color="auto" w:frame="1"/>
                          <w:shd w:val="clear" w:color="auto" w:fill="FFFFFF"/>
                        </w:rPr>
                        <m:t xml:space="preserve">2 </m:t>
                      </m:r>
                    </m:sub>
                    <m:sup>
                      <m:r>
                        <m:rPr>
                          <m:sty m:val="p"/>
                        </m:rPr>
                        <w:rPr>
                          <w:rStyle w:val="mo"/>
                          <w:rFonts w:ascii="Cambria Math" w:hAnsi="Cambria Math" w:cs="Helvetica"/>
                          <w:color w:val="333333"/>
                          <w:sz w:val="25"/>
                          <w:szCs w:val="25"/>
                          <w:bdr w:val="none" w:sz="0" w:space="0" w:color="auto" w:frame="1"/>
                          <w:shd w:val="clear" w:color="auto" w:fill="FFFFFF"/>
                        </w:rPr>
                        <m:t>2</m:t>
                      </m:r>
                    </m:sup>
                  </m:sSubSup>
                  <m:r>
                    <w:rPr>
                      <w:rStyle w:val="mo"/>
                      <w:rFonts w:ascii="Cambria Math" w:hAnsi="Cambria Math" w:cs="Helvetica"/>
                      <w:color w:val="333333"/>
                      <w:sz w:val="25"/>
                      <w:szCs w:val="25"/>
                      <w:bdr w:val="none" w:sz="0" w:space="0" w:color="auto" w:frame="1"/>
                      <w:shd w:val="clear" w:color="auto" w:fill="FFFFFF"/>
                    </w:rPr>
                    <m:t xml:space="preserve">- </m:t>
                  </m:r>
                  <m:sSubSup>
                    <m:sSubSupPr>
                      <m:ctrlPr>
                        <w:rPr>
                          <w:rStyle w:val="mo"/>
                          <w:rFonts w:ascii="Cambria Math" w:hAnsi="Cambria Math" w:cs="Helvetica"/>
                          <w:color w:val="333333"/>
                          <w:sz w:val="25"/>
                          <w:szCs w:val="25"/>
                          <w:bdr w:val="none" w:sz="0" w:space="0" w:color="auto" w:frame="1"/>
                          <w:shd w:val="clear" w:color="auto" w:fill="FFFFFF"/>
                        </w:rPr>
                      </m:ctrlPr>
                    </m:sSubSupPr>
                    <m:e>
                      <m:d>
                        <m:dPr>
                          <m:begChr m:val="|"/>
                          <m:endChr m:val="|"/>
                          <m:ctrlPr>
                            <w:rPr>
                              <w:rStyle w:val="mo"/>
                              <w:rFonts w:ascii="Cambria Math" w:hAnsi="Cambria Math" w:cs="Helvetica"/>
                              <w:color w:val="333333"/>
                              <w:sz w:val="25"/>
                              <w:szCs w:val="25"/>
                              <w:bdr w:val="none" w:sz="0" w:space="0" w:color="auto" w:frame="1"/>
                              <w:shd w:val="clear" w:color="auto" w:fill="FFFFFF"/>
                            </w:rPr>
                          </m:ctrlPr>
                        </m:dPr>
                        <m:e>
                          <m:d>
                            <m:dPr>
                              <m:begChr m:val="|"/>
                              <m:endChr m:val="|"/>
                              <m:ctrlPr>
                                <w:rPr>
                                  <w:rStyle w:val="mo"/>
                                  <w:rFonts w:ascii="Cambria Math" w:hAnsi="Cambria Math" w:cs="Helvetica"/>
                                  <w:color w:val="333333"/>
                                  <w:sz w:val="25"/>
                                  <w:szCs w:val="25"/>
                                  <w:bdr w:val="none" w:sz="0" w:space="0" w:color="auto" w:frame="1"/>
                                  <w:shd w:val="clear" w:color="auto" w:fill="FFFFFF"/>
                                </w:rPr>
                              </m:ctrlPr>
                            </m:dPr>
                            <m:e>
                              <m:r>
                                <m:rPr>
                                  <m:sty m:val="p"/>
                                </m:rPr>
                                <w:rPr>
                                  <w:rStyle w:val="mo"/>
                                  <w:rFonts w:ascii="Cambria Math" w:hAnsi="MathJax_Main" w:cs="Helvetica"/>
                                  <w:color w:val="333333"/>
                                  <w:sz w:val="25"/>
                                  <w:szCs w:val="25"/>
                                  <w:bdr w:val="none" w:sz="0" w:space="0" w:color="auto" w:frame="1"/>
                                  <w:shd w:val="clear" w:color="auto" w:fill="FFFFFF"/>
                                </w:rPr>
                                <m:t>f</m:t>
                              </m:r>
                              <m:d>
                                <m:dPr>
                                  <m:ctrlPr>
                                    <w:rPr>
                                      <w:rStyle w:val="mo"/>
                                      <w:rFonts w:ascii="Cambria Math" w:hAnsi="MathJax_Main" w:cs="Helvetica"/>
                                      <w:color w:val="333333"/>
                                      <w:sz w:val="25"/>
                                      <w:szCs w:val="25"/>
                                      <w:bdr w:val="none" w:sz="0" w:space="0" w:color="auto" w:frame="1"/>
                                      <w:shd w:val="clear" w:color="auto" w:fill="FFFFFF"/>
                                    </w:rPr>
                                  </m:ctrlPr>
                                </m:dPr>
                                <m:e>
                                  <m:sSub>
                                    <m:sSubPr>
                                      <m:ctrlPr>
                                        <w:rPr>
                                          <w:rStyle w:val="mo"/>
                                          <w:rFonts w:ascii="Cambria Math" w:hAnsi="MathJax_Main" w:cs="Helvetica"/>
                                          <w:i/>
                                          <w:color w:val="333333"/>
                                          <w:sz w:val="25"/>
                                          <w:szCs w:val="25"/>
                                          <w:bdr w:val="none" w:sz="0" w:space="0" w:color="auto" w:frame="1"/>
                                          <w:shd w:val="clear" w:color="auto" w:fill="FFFFFF"/>
                                        </w:rPr>
                                      </m:ctrlPr>
                                    </m:sSubPr>
                                    <m:e>
                                      <m:r>
                                        <w:rPr>
                                          <w:rStyle w:val="mo"/>
                                          <w:rFonts w:ascii="Cambria Math" w:hAnsi="MathJax_Main" w:cs="Helvetica"/>
                                          <w:color w:val="333333"/>
                                          <w:sz w:val="25"/>
                                          <w:szCs w:val="25"/>
                                          <w:bdr w:val="none" w:sz="0" w:space="0" w:color="auto" w:frame="1"/>
                                          <w:shd w:val="clear" w:color="auto" w:fill="FFFFFF"/>
                                        </w:rPr>
                                        <m:t>A</m:t>
                                      </m:r>
                                    </m:e>
                                    <m:sub>
                                      <m:r>
                                        <w:rPr>
                                          <w:rStyle w:val="mo"/>
                                          <w:rFonts w:ascii="Cambria Math" w:hAnsi="MathJax_Main" w:cs="Helvetica"/>
                                          <w:color w:val="333333"/>
                                          <w:sz w:val="25"/>
                                          <w:szCs w:val="25"/>
                                          <w:bdr w:val="none" w:sz="0" w:space="0" w:color="auto" w:frame="1"/>
                                          <w:shd w:val="clear" w:color="auto" w:fill="FFFFFF"/>
                                        </w:rPr>
                                        <m:t>i</m:t>
                                      </m:r>
                                    </m:sub>
                                  </m:sSub>
                                </m:e>
                              </m:d>
                              <m:r>
                                <m:rPr>
                                  <m:sty m:val="p"/>
                                </m:rPr>
                                <w:rPr>
                                  <w:rStyle w:val="mo"/>
                                  <w:rFonts w:ascii="Cambria Math" w:hAnsi="Cambria Math" w:cs="Helvetica"/>
                                  <w:color w:val="333333"/>
                                  <w:sz w:val="25"/>
                                  <w:szCs w:val="25"/>
                                  <w:bdr w:val="none" w:sz="0" w:space="0" w:color="auto" w:frame="1"/>
                                  <w:shd w:val="clear" w:color="auto" w:fill="FFFFFF"/>
                                </w:rPr>
                                <m:t>-f</m:t>
                              </m:r>
                              <m:d>
                                <m:dPr>
                                  <m:ctrlPr>
                                    <w:rPr>
                                      <w:rStyle w:val="mo"/>
                                      <w:rFonts w:ascii="Cambria Math" w:hAnsi="Cambria Math" w:cs="Helvetica"/>
                                      <w:color w:val="333333"/>
                                      <w:sz w:val="25"/>
                                      <w:szCs w:val="25"/>
                                      <w:bdr w:val="none" w:sz="0" w:space="0" w:color="auto" w:frame="1"/>
                                      <w:shd w:val="clear" w:color="auto" w:fill="FFFFFF"/>
                                    </w:rPr>
                                  </m:ctrlPr>
                                </m:dPr>
                                <m:e>
                                  <m:sSub>
                                    <m:sSubPr>
                                      <m:ctrlPr>
                                        <w:rPr>
                                          <w:rStyle w:val="mo"/>
                                          <w:rFonts w:ascii="Cambria Math" w:hAnsi="Cambria Math" w:cs="Helvetica"/>
                                          <w:color w:val="333333"/>
                                          <w:sz w:val="25"/>
                                          <w:szCs w:val="25"/>
                                          <w:bdr w:val="none" w:sz="0" w:space="0" w:color="auto" w:frame="1"/>
                                          <w:shd w:val="clear" w:color="auto" w:fill="FFFFFF"/>
                                        </w:rPr>
                                      </m:ctrlPr>
                                    </m:sSubPr>
                                    <m:e>
                                      <m:r>
                                        <w:rPr>
                                          <w:rStyle w:val="mo"/>
                                          <w:rFonts w:ascii="Cambria Math" w:hAnsi="Cambria Math" w:cs="Helvetica"/>
                                          <w:color w:val="333333"/>
                                          <w:sz w:val="25"/>
                                          <w:szCs w:val="25"/>
                                          <w:bdr w:val="none" w:sz="0" w:space="0" w:color="auto" w:frame="1"/>
                                          <w:shd w:val="clear" w:color="auto" w:fill="FFFFFF"/>
                                        </w:rPr>
                                        <m:t>N</m:t>
                                      </m:r>
                                    </m:e>
                                    <m:sub>
                                      <m:r>
                                        <w:rPr>
                                          <w:rStyle w:val="mo"/>
                                          <w:rFonts w:ascii="Cambria Math" w:hAnsi="Cambria Math" w:cs="Helvetica"/>
                                          <w:color w:val="333333"/>
                                          <w:sz w:val="25"/>
                                          <w:szCs w:val="25"/>
                                          <w:bdr w:val="none" w:sz="0" w:space="0" w:color="auto" w:frame="1"/>
                                          <w:shd w:val="clear" w:color="auto" w:fill="FFFFFF"/>
                                        </w:rPr>
                                        <m:t>i</m:t>
                                      </m:r>
                                    </m:sub>
                                  </m:sSub>
                                </m:e>
                              </m:d>
                            </m:e>
                          </m:d>
                        </m:e>
                      </m:d>
                    </m:e>
                    <m:sub>
                      <m:r>
                        <m:rPr>
                          <m:sty m:val="p"/>
                        </m:rPr>
                        <w:rPr>
                          <w:rStyle w:val="mo"/>
                          <w:rFonts w:ascii="Cambria Math" w:hAnsi="Cambria Math" w:cs="Helvetica"/>
                          <w:color w:val="333333"/>
                          <w:sz w:val="25"/>
                          <w:szCs w:val="25"/>
                          <w:bdr w:val="none" w:sz="0" w:space="0" w:color="auto" w:frame="1"/>
                          <w:shd w:val="clear" w:color="auto" w:fill="FFFFFF"/>
                        </w:rPr>
                        <m:t xml:space="preserve">2 </m:t>
                      </m:r>
                    </m:sub>
                    <m:sup>
                      <m:r>
                        <m:rPr>
                          <m:sty m:val="p"/>
                        </m:rPr>
                        <w:rPr>
                          <w:rStyle w:val="mo"/>
                          <w:rFonts w:ascii="Cambria Math" w:hAnsi="Cambria Math" w:cs="Helvetica"/>
                          <w:color w:val="333333"/>
                          <w:sz w:val="25"/>
                          <w:szCs w:val="25"/>
                          <w:bdr w:val="none" w:sz="0" w:space="0" w:color="auto" w:frame="1"/>
                          <w:shd w:val="clear" w:color="auto" w:fill="FFFFFF"/>
                        </w:rPr>
                        <m:t>2</m:t>
                      </m:r>
                    </m:sup>
                  </m:sSubSup>
                  <m:r>
                    <w:rPr>
                      <w:rStyle w:val="mo"/>
                      <w:rFonts w:ascii="Cambria Math" w:hAnsi="Cambria Math" w:cs="Helvetica"/>
                      <w:color w:val="333333"/>
                      <w:sz w:val="25"/>
                      <w:szCs w:val="25"/>
                      <w:bdr w:val="none" w:sz="0" w:space="0" w:color="auto" w:frame="1"/>
                      <w:shd w:val="clear" w:color="auto" w:fill="FFFFFF"/>
                    </w:rPr>
                    <m:t>+α,0</m:t>
                  </m:r>
                </m:e>
              </m:d>
            </m:e>
          </m:nary>
        </m:oMath>
      </m:oMathPara>
    </w:p>
    <w:p w14:paraId="1F1F2724" w14:textId="2A429DAA" w:rsidR="000469F2" w:rsidRDefault="00662A7D" w:rsidP="007D275D">
      <w:pPr>
        <w:spacing w:before="120" w:after="120" w:line="360" w:lineRule="auto"/>
        <w:ind w:firstLine="720"/>
        <w:jc w:val="both"/>
      </w:pPr>
      <w:r>
        <w:t>K</w:t>
      </w:r>
      <w:r w:rsidR="000469F2" w:rsidRPr="000469F2">
        <w:t>hi huấn luyện</w:t>
      </w:r>
      <w:r w:rsidR="004761F1">
        <w:t xml:space="preserve"> mô hình siam network với triple</w:t>
      </w:r>
      <w:r w:rsidR="000469F2" w:rsidRPr="000469F2">
        <w:t xml:space="preserve">t </w:t>
      </w:r>
      <w:r w:rsidR="00094A03">
        <w:t>loss</w:t>
      </w:r>
      <w:r w:rsidR="000469F2" w:rsidRPr="000469F2">
        <w:t xml:space="preserve"> ta luôn phải xác định trước cặp ảnh (</w:t>
      </w:r>
      <w:proofErr w:type="gramStart"/>
      <w:r w:rsidR="000469F2" w:rsidRPr="000469F2">
        <w:t>A,P</w:t>
      </w:r>
      <w:proofErr w:type="gramEnd"/>
      <w:r w:rsidR="000469F2" w:rsidRPr="000469F2">
        <w:t>) thuộc về cùng một người. Ảnh N sẽ được lựa chọn ngẫu nhiên từ các bức ảnh thuộc các nhãn còn lại.</w:t>
      </w:r>
    </w:p>
    <w:p w14:paraId="3906A299" w14:textId="0A3ED33F" w:rsidR="00BC50DB" w:rsidRDefault="0060547B" w:rsidP="007D275D">
      <w:pPr>
        <w:spacing w:before="120" w:after="120" w:line="360" w:lineRule="auto"/>
        <w:ind w:firstLine="720"/>
        <w:jc w:val="both"/>
      </w:pPr>
      <w:r>
        <w:t>Như vậy khi áp dụng t</w:t>
      </w:r>
      <w:r w:rsidR="007D275D" w:rsidRPr="007D275D">
        <w:t>riple</w:t>
      </w:r>
      <w:r>
        <w:t>t</w:t>
      </w:r>
      <w:r w:rsidR="007D275D" w:rsidRPr="007D275D">
        <w:t xml:space="preserve"> loss vào các mô hình convolutional neural network chúng ta có thể tạo ra các biểu diễn </w:t>
      </w:r>
      <w:r w:rsidR="001453E1">
        <w:t>vector</w:t>
      </w:r>
      <w:r w:rsidR="007D275D" w:rsidRPr="007D275D">
        <w:t xml:space="preserve"> tốt nhất cho mỗi một bức ảnh. Những biểu diễn </w:t>
      </w:r>
      <w:r w:rsidR="001453E1">
        <w:t>vector</w:t>
      </w:r>
      <w:r w:rsidR="007D275D" w:rsidRPr="007D275D">
        <w:t xml:space="preserve"> này sẽ phân biệt tốt các ảnh Negative rất giống ảnh Positive. Và đồng thời các bức ảnh thuộc cùng một label sẽ trở nên gần nhau hơn trong không gian chiếu euclidean.</w:t>
      </w:r>
    </w:p>
    <w:p w14:paraId="7D09D9C4" w14:textId="77777777" w:rsidR="009422D4" w:rsidRDefault="009422D4" w:rsidP="009422D4">
      <w:pPr>
        <w:keepNext/>
        <w:spacing w:before="120" w:after="120" w:line="360" w:lineRule="auto"/>
      </w:pPr>
      <w:r>
        <w:rPr>
          <w:noProof/>
        </w:rPr>
        <w:drawing>
          <wp:inline distT="0" distB="0" distL="0" distR="0" wp14:anchorId="1D03CA1A" wp14:editId="0A134E41">
            <wp:extent cx="5448300" cy="1953259"/>
            <wp:effectExtent l="0" t="0" r="0" b="9525"/>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8300" cy="1953259"/>
                    </a:xfrm>
                    <a:prstGeom prst="rect">
                      <a:avLst/>
                    </a:prstGeom>
                    <a:noFill/>
                    <a:ln>
                      <a:noFill/>
                    </a:ln>
                  </pic:spPr>
                </pic:pic>
              </a:graphicData>
            </a:graphic>
          </wp:inline>
        </w:drawing>
      </w:r>
    </w:p>
    <w:p w14:paraId="273AC91E" w14:textId="347D907C" w:rsidR="009422D4" w:rsidRDefault="009422D4" w:rsidP="00AE3644">
      <w:pPr>
        <w:pStyle w:val="Chuthich"/>
      </w:pPr>
      <w:bookmarkStart w:id="1069" w:name="_Toc47384887"/>
      <w:r>
        <w:t xml:space="preserve">Hình </w:t>
      </w:r>
      <w:fldSimple w:instr=" SEQ Hình \* ARABIC ">
        <w:r>
          <w:rPr>
            <w:noProof/>
          </w:rPr>
          <w:t>19</w:t>
        </w:r>
      </w:fldSimple>
      <w:r>
        <w:t>. Triplet loss trước và sau khi đào tạo</w:t>
      </w:r>
      <w:bookmarkEnd w:id="1069"/>
    </w:p>
    <w:p w14:paraId="78C4EEA5" w14:textId="77481BC8" w:rsidR="00BC50DB" w:rsidRDefault="00BC50DB" w:rsidP="00BC50DB">
      <w:pPr>
        <w:pStyle w:val="u2"/>
        <w:rPr>
          <w:sz w:val="26"/>
          <w:szCs w:val="26"/>
        </w:rPr>
      </w:pPr>
      <w:bookmarkStart w:id="1070" w:name="_Toc47383825"/>
      <w:r>
        <w:rPr>
          <w:sz w:val="26"/>
          <w:szCs w:val="26"/>
        </w:rPr>
        <w:lastRenderedPageBreak/>
        <w:t>3.6</w:t>
      </w:r>
      <w:r w:rsidRPr="00B04EEE">
        <w:rPr>
          <w:sz w:val="26"/>
          <w:szCs w:val="26"/>
        </w:rPr>
        <w:t xml:space="preserve"> </w:t>
      </w:r>
      <w:r>
        <w:rPr>
          <w:sz w:val="26"/>
          <w:szCs w:val="26"/>
          <w:lang w:val="en-US"/>
        </w:rPr>
        <w:t>Kỹ thuật căn chỉnh khuôn mặt (Face alignment)</w:t>
      </w:r>
      <w:r w:rsidRPr="00B04EEE">
        <w:rPr>
          <w:sz w:val="26"/>
          <w:szCs w:val="26"/>
        </w:rPr>
        <w:t>:</w:t>
      </w:r>
      <w:bookmarkEnd w:id="1070"/>
    </w:p>
    <w:p w14:paraId="6059AC62" w14:textId="77777777" w:rsidR="0098016F" w:rsidRDefault="00FF7858" w:rsidP="007D275D">
      <w:pPr>
        <w:spacing w:before="120" w:after="120" w:line="360" w:lineRule="auto"/>
        <w:ind w:firstLine="720"/>
        <w:jc w:val="both"/>
      </w:pPr>
      <w:r w:rsidRPr="00FF7858">
        <w:t>Căn chỉnh khuôn mặt là nhiệm vụ xác định cấu trúc hình học của khuôn mặt trong hình ảnh kỹ thuật số và cố gắng có được sự căn chỉnh chính xác của khuôn mặt dựa trên</w:t>
      </w:r>
      <w:r w:rsidR="00DF7171">
        <w:t xml:space="preserve"> sự biến dạng</w:t>
      </w:r>
      <w:r w:rsidRPr="00FF7858">
        <w:t>, tỷ lệ và xoay.</w:t>
      </w:r>
    </w:p>
    <w:p w14:paraId="0A0BA1C8" w14:textId="2D8BD908" w:rsidR="0098016F" w:rsidRDefault="0098016F" w:rsidP="007D275D">
      <w:pPr>
        <w:spacing w:before="120" w:after="120" w:line="360" w:lineRule="auto"/>
        <w:ind w:firstLine="720"/>
        <w:jc w:val="both"/>
      </w:pPr>
      <w:r w:rsidRPr="0098016F">
        <w:t>Có nhiều hình thức căn chỉnh khuôn mặt</w:t>
      </w:r>
      <w:r>
        <w:t>, m</w:t>
      </w:r>
      <w:r w:rsidRPr="0098016F">
        <w:t>ột số phương pháp cố gắng áp đặt mô hình 3D (được xác định trước) sau đó áp dụng biến đổi cho hình ảnh đầu vào sao cho các mốc trên mặt đầu vào khớp với các mốc trên mô hình 3D.</w:t>
      </w:r>
    </w:p>
    <w:p w14:paraId="355BECD6" w14:textId="26AAC6B3" w:rsidR="00E142F1" w:rsidRDefault="0098016F" w:rsidP="007D275D">
      <w:pPr>
        <w:spacing w:before="120" w:after="120" w:line="360" w:lineRule="auto"/>
        <w:ind w:firstLine="720"/>
        <w:jc w:val="both"/>
      </w:pPr>
      <w:r>
        <w:t>Các phương pháp khác</w:t>
      </w:r>
      <w:r w:rsidRPr="0098016F">
        <w:t xml:space="preserve"> đơn giản hơn, chỉ dựa vào chính các mốc trên khuôn mặt (đặc biệt là vùng mắt) để </w:t>
      </w:r>
      <w:r w:rsidR="00B028F1">
        <w:t>thực hiện</w:t>
      </w:r>
      <w:r w:rsidRPr="0098016F">
        <w:t xml:space="preserve"> xoay, dịch</w:t>
      </w:r>
      <w:r w:rsidR="00B028F1">
        <w:t xml:space="preserve"> chuyển</w:t>
      </w:r>
      <w:r w:rsidRPr="0098016F">
        <w:t xml:space="preserve"> v</w:t>
      </w:r>
      <w:r w:rsidR="00B028F1">
        <w:t xml:space="preserve">à </w:t>
      </w:r>
      <w:r w:rsidR="00711816">
        <w:t>điều chỉnh</w:t>
      </w:r>
      <w:r w:rsidR="00B028F1">
        <w:t xml:space="preserve"> tỷ lệ của khuôn mặt</w:t>
      </w:r>
      <w:r w:rsidR="00E142F1">
        <w:t xml:space="preserve"> về cùng một kích thước</w:t>
      </w:r>
      <w:r w:rsidRPr="0098016F">
        <w:t>.</w:t>
      </w:r>
    </w:p>
    <w:p w14:paraId="436341BC" w14:textId="77777777" w:rsidR="00585AAE" w:rsidRDefault="006F2915" w:rsidP="007D275D">
      <w:pPr>
        <w:spacing w:before="120" w:after="120" w:line="360" w:lineRule="auto"/>
        <w:ind w:firstLine="720"/>
        <w:jc w:val="both"/>
      </w:pPr>
      <w:r>
        <w:t>S</w:t>
      </w:r>
      <w:r w:rsidRPr="006F2915">
        <w:t xml:space="preserve">au </w:t>
      </w:r>
      <w:r>
        <w:t>khi phát hiện các khuôn mặt</w:t>
      </w:r>
      <w:r w:rsidRPr="006F2915">
        <w:t xml:space="preserve"> </w:t>
      </w:r>
      <w:r>
        <w:t xml:space="preserve">có trên ảnh, các khuôn mặt </w:t>
      </w:r>
      <w:r w:rsidRPr="006F2915">
        <w:t xml:space="preserve">có thể ở các trạng thái khác nhau, các góc độ khác nhau, có những </w:t>
      </w:r>
      <w:r w:rsidR="00F44346">
        <w:t>khuôn mặt</w:t>
      </w:r>
      <w:r w:rsidRPr="006F2915">
        <w:t xml:space="preserve"> bị chéo và cũng có thể bị lệch do bước </w:t>
      </w:r>
      <w:r w:rsidR="008746AE">
        <w:t>phát hiện</w:t>
      </w:r>
      <w:r w:rsidRPr="006F2915">
        <w:t xml:space="preserve"> chưa chính xác trong việc lấy ra khung hình chuẩn của mặt. Thì việc áp dụng </w:t>
      </w:r>
      <w:r w:rsidR="00D70E23">
        <w:t>căn chỉnh khuôn mặt</w:t>
      </w:r>
      <w:r w:rsidRPr="006F2915">
        <w:t xml:space="preserve"> ở đây là cần thiết, nó có thể hiểu như một hình thức của </w:t>
      </w:r>
      <w:r w:rsidR="00D70E23">
        <w:t>chuẩn hóa dữ liệu</w:t>
      </w:r>
      <w:r w:rsidRPr="006F2915">
        <w:t>, giúp tiêu chuẩn hoá lại dữ liệu trước khi đưa vào mô hình dự đoán</w:t>
      </w:r>
      <w:r w:rsidR="00135E96">
        <w:t>.</w:t>
      </w:r>
      <w:r w:rsidR="00181CD5">
        <w:t xml:space="preserve"> Điều này giúp cải thiện độ chính xác của mô hình nhận diện khuôn mặt.</w:t>
      </w:r>
    </w:p>
    <w:p w14:paraId="3724FE42" w14:textId="77777777" w:rsidR="009E3564" w:rsidRDefault="00DF5F47" w:rsidP="009E3564">
      <w:pPr>
        <w:keepNext/>
        <w:spacing w:before="120" w:after="120" w:line="360" w:lineRule="auto"/>
        <w:jc w:val="center"/>
      </w:pPr>
      <w:r w:rsidRPr="00DF5F47">
        <w:rPr>
          <w:noProof/>
        </w:rPr>
        <w:drawing>
          <wp:inline distT="0" distB="0" distL="0" distR="0" wp14:anchorId="07D067B4" wp14:editId="21ADC538">
            <wp:extent cx="4970584" cy="2237171"/>
            <wp:effectExtent l="0" t="0" r="1905" b="0"/>
            <wp:docPr id="4" name="Picture 4" descr="D:\Downloads\face_al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ace_align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5791" cy="2239515"/>
                    </a:xfrm>
                    <a:prstGeom prst="rect">
                      <a:avLst/>
                    </a:prstGeom>
                    <a:noFill/>
                    <a:ln>
                      <a:noFill/>
                    </a:ln>
                  </pic:spPr>
                </pic:pic>
              </a:graphicData>
            </a:graphic>
          </wp:inline>
        </w:drawing>
      </w:r>
    </w:p>
    <w:p w14:paraId="33A065E0" w14:textId="2803E957" w:rsidR="00B54500" w:rsidRPr="008533CD" w:rsidRDefault="009E3564" w:rsidP="00AE3644">
      <w:pPr>
        <w:pStyle w:val="Chuthich"/>
      </w:pPr>
      <w:bookmarkStart w:id="1071" w:name="_Toc47384888"/>
      <w:r>
        <w:t xml:space="preserve">Hình </w:t>
      </w:r>
      <w:fldSimple w:instr=" SEQ Hình \* ARABIC ">
        <w:r>
          <w:rPr>
            <w:noProof/>
          </w:rPr>
          <w:t>20</w:t>
        </w:r>
      </w:fldSimple>
      <w:r>
        <w:t>. Căn chỉnh khuôn mặt</w:t>
      </w:r>
      <w:bookmarkEnd w:id="1071"/>
      <w:r w:rsidR="00B54500">
        <w:br w:type="page"/>
      </w:r>
    </w:p>
    <w:p w14:paraId="3328CFC8" w14:textId="599755AC" w:rsidR="007A1EFD" w:rsidRPr="00FB01EC" w:rsidRDefault="00DF7540" w:rsidP="003017DB">
      <w:pPr>
        <w:pStyle w:val="u1"/>
        <w:rPr>
          <w:sz w:val="32"/>
          <w:rPrChange w:id="1072" w:author="Nguyen Van Chau" w:date="2020-07-29T15:52:00Z">
            <w:rPr/>
          </w:rPrChange>
        </w:rPr>
      </w:pPr>
      <w:bookmarkStart w:id="1073" w:name="_Toc47383826"/>
      <w:r w:rsidRPr="00FB01EC">
        <w:rPr>
          <w:sz w:val="32"/>
          <w:rPrChange w:id="1074" w:author="Nguyen Van Chau" w:date="2020-07-29T15:52:00Z">
            <w:rPr/>
          </w:rPrChange>
        </w:rPr>
        <w:lastRenderedPageBreak/>
        <w:t xml:space="preserve">Chương </w:t>
      </w:r>
      <w:del w:id="1075" w:author="LeNga" w:date="2020-07-28T16:11:00Z">
        <w:r w:rsidRPr="00FB01EC" w:rsidDel="0009016D">
          <w:rPr>
            <w:sz w:val="32"/>
            <w:rPrChange w:id="1076" w:author="Nguyen Van Chau" w:date="2020-07-29T15:52:00Z">
              <w:rPr/>
            </w:rPrChange>
          </w:rPr>
          <w:delText>4</w:delText>
        </w:r>
      </w:del>
      <w:ins w:id="1077" w:author="LeNga" w:date="2020-07-28T16:11:00Z">
        <w:r w:rsidR="0009016D" w:rsidRPr="00FB01EC">
          <w:rPr>
            <w:sz w:val="32"/>
            <w:rPrChange w:id="1078" w:author="Nguyen Van Chau" w:date="2020-07-29T15:52:00Z">
              <w:rPr/>
            </w:rPrChange>
          </w:rPr>
          <w:t>3</w:t>
        </w:r>
      </w:ins>
      <w:del w:id="1079" w:author="LeNga" w:date="2020-07-28T16:11:00Z">
        <w:r w:rsidR="00EB18E0" w:rsidRPr="00FB01EC" w:rsidDel="0009016D">
          <w:rPr>
            <w:sz w:val="32"/>
            <w:rPrChange w:id="1080" w:author="Nguyen Van Chau" w:date="2020-07-29T15:52:00Z">
              <w:rPr/>
            </w:rPrChange>
          </w:rPr>
          <w:delText>:</w:delText>
        </w:r>
      </w:del>
      <w:ins w:id="1081" w:author="LeNga" w:date="2020-07-28T16:11:00Z">
        <w:r w:rsidR="0009016D" w:rsidRPr="00FB01EC">
          <w:rPr>
            <w:sz w:val="32"/>
            <w:rPrChange w:id="1082" w:author="Nguyen Van Chau" w:date="2020-07-29T15:52:00Z">
              <w:rPr/>
            </w:rPrChange>
          </w:rPr>
          <w:t>.</w:t>
        </w:r>
      </w:ins>
      <w:bookmarkEnd w:id="1073"/>
    </w:p>
    <w:p w14:paraId="484CD74A" w14:textId="1BAF90EF" w:rsidR="00F21FDB" w:rsidRPr="00FB01EC" w:rsidRDefault="003B7BDE" w:rsidP="004956D2">
      <w:pPr>
        <w:pStyle w:val="u1"/>
        <w:spacing w:before="0" w:after="0"/>
        <w:jc w:val="center"/>
        <w:rPr>
          <w:sz w:val="32"/>
          <w:rPrChange w:id="1083" w:author="Nguyen Van Chau" w:date="2020-07-29T15:52:00Z">
            <w:rPr/>
          </w:rPrChange>
        </w:rPr>
      </w:pPr>
      <w:bookmarkStart w:id="1084" w:name="_Toc47383827"/>
      <w:r w:rsidRPr="00FB01EC">
        <w:rPr>
          <w:sz w:val="32"/>
          <w:rPrChange w:id="1085" w:author="Nguyen Van Chau" w:date="2020-07-29T15:52:00Z">
            <w:rPr/>
          </w:rPrChange>
        </w:rPr>
        <w:t>XÂY DỰNG</w:t>
      </w:r>
      <w:r w:rsidR="00DF7540" w:rsidRPr="00FB01EC">
        <w:rPr>
          <w:sz w:val="32"/>
          <w:rPrChange w:id="1086" w:author="Nguyen Van Chau" w:date="2020-07-29T15:52:00Z">
            <w:rPr/>
          </w:rPrChange>
        </w:rPr>
        <w:t xml:space="preserve"> HỆ THỐNG</w:t>
      </w:r>
      <w:bookmarkEnd w:id="1084"/>
    </w:p>
    <w:p w14:paraId="46EC165D" w14:textId="4C096F6D" w:rsidR="00544CA7" w:rsidRPr="00E57E3E" w:rsidRDefault="00544CA7">
      <w:pPr>
        <w:pStyle w:val="u2"/>
        <w:rPr>
          <w:b w:val="0"/>
          <w:bCs w:val="0"/>
          <w:sz w:val="26"/>
          <w:szCs w:val="26"/>
          <w:lang w:val="en-US" w:eastAsia="en-US"/>
        </w:rPr>
      </w:pPr>
      <w:del w:id="1087" w:author="LeNga" w:date="2020-07-28T16:19:00Z">
        <w:r w:rsidRPr="001425EB" w:rsidDel="0009016D">
          <w:rPr>
            <w:sz w:val="26"/>
            <w:szCs w:val="26"/>
          </w:rPr>
          <w:delText>4</w:delText>
        </w:r>
      </w:del>
      <w:bookmarkStart w:id="1088" w:name="_Toc47383828"/>
      <w:ins w:id="1089" w:author="LeNga" w:date="2020-07-28T16:19:00Z">
        <w:r w:rsidR="0009016D" w:rsidRPr="001425EB">
          <w:rPr>
            <w:sz w:val="26"/>
            <w:szCs w:val="26"/>
          </w:rPr>
          <w:t>3</w:t>
        </w:r>
      </w:ins>
      <w:r w:rsidRPr="001425EB">
        <w:rPr>
          <w:sz w:val="26"/>
          <w:szCs w:val="26"/>
        </w:rPr>
        <w:t xml:space="preserve">.1 </w:t>
      </w:r>
      <w:r w:rsidR="00DE4EDF" w:rsidRPr="001425EB">
        <w:rPr>
          <w:sz w:val="26"/>
          <w:szCs w:val="26"/>
        </w:rPr>
        <w:t>Phân tích</w:t>
      </w:r>
      <w:ins w:id="1090" w:author="LeNga" w:date="2020-07-28T16:19:00Z">
        <w:r w:rsidR="0009016D" w:rsidRPr="001425EB">
          <w:rPr>
            <w:sz w:val="26"/>
            <w:szCs w:val="26"/>
          </w:rPr>
          <w:t xml:space="preserve"> và xây </w:t>
        </w:r>
        <w:r w:rsidR="0009016D" w:rsidRPr="001425EB">
          <w:rPr>
            <w:rStyle w:val="u1Char"/>
            <w:b/>
            <w:szCs w:val="26"/>
            <w:rPrChange w:id="1091" w:author="Nguyen Van Chau" w:date="2020-07-29T20:05:00Z">
              <w:rPr>
                <w:color w:val="000000"/>
                <w:szCs w:val="26"/>
              </w:rPr>
            </w:rPrChange>
          </w:rPr>
          <w:t>dựng</w:t>
        </w:r>
      </w:ins>
      <w:ins w:id="1092" w:author="LeNga" w:date="2020-07-28T16:16:00Z">
        <w:r w:rsidR="0009016D" w:rsidRPr="001425EB">
          <w:rPr>
            <w:sz w:val="26"/>
            <w:szCs w:val="26"/>
          </w:rPr>
          <w:t xml:space="preserve"> hệ thống</w:t>
        </w:r>
        <w:bookmarkEnd w:id="1088"/>
        <w:del w:id="1093" w:author="Nguyen Van Chau" w:date="2020-07-29T15:52:00Z">
          <w:r w:rsidR="0009016D" w:rsidRPr="00E57E3E" w:rsidDel="00FB01EC">
            <w:rPr>
              <w:b w:val="0"/>
              <w:bCs w:val="0"/>
              <w:sz w:val="26"/>
              <w:szCs w:val="26"/>
              <w:lang w:val="en-US" w:eastAsia="en-US"/>
            </w:rPr>
            <w:delText xml:space="preserve"> </w:delText>
          </w:r>
        </w:del>
      </w:ins>
      <w:del w:id="1094" w:author="LeNga" w:date="2020-07-28T16:16:00Z">
        <w:r w:rsidRPr="00E57E3E" w:rsidDel="0009016D">
          <w:rPr>
            <w:b w:val="0"/>
            <w:bCs w:val="0"/>
            <w:sz w:val="26"/>
            <w:szCs w:val="26"/>
            <w:lang w:val="en-US" w:eastAsia="en-US"/>
          </w:rPr>
          <w:delText>:</w:delText>
        </w:r>
      </w:del>
    </w:p>
    <w:p w14:paraId="1FB9FE75" w14:textId="5F8538BB" w:rsidR="000E00AA" w:rsidRDefault="000E00AA" w:rsidP="000E00AA">
      <w:pPr>
        <w:spacing w:before="120" w:after="120" w:line="360" w:lineRule="auto"/>
        <w:jc w:val="both"/>
      </w:pPr>
      <w:del w:id="1095" w:author="LeNga" w:date="2020-07-28T16:16:00Z">
        <w:r w:rsidDel="0009016D">
          <w:delText>V</w:delText>
        </w:r>
        <w:r w:rsidRPr="00BA7A7C" w:rsidDel="0009016D">
          <w:delText xml:space="preserve">ề cơ bản một </w:delText>
        </w:r>
        <w:r w:rsidR="006359E1" w:rsidDel="0009016D">
          <w:delText>h</w:delText>
        </w:r>
      </w:del>
      <w:ins w:id="1096" w:author="LeNga" w:date="2020-07-28T16:16:00Z">
        <w:r w:rsidR="0009016D">
          <w:t>H</w:t>
        </w:r>
      </w:ins>
      <w:r w:rsidR="006359E1">
        <w:t>ệ thống điểm danh tự động</w:t>
      </w:r>
      <w:r w:rsidRPr="00BA7A7C">
        <w:t xml:space="preserve"> gồm các bước sau:</w:t>
      </w:r>
    </w:p>
    <w:p w14:paraId="4FC9822B" w14:textId="62410F4F" w:rsidR="006359E1" w:rsidRPr="00B87813" w:rsidRDefault="006359E1" w:rsidP="000E00AA">
      <w:pPr>
        <w:pStyle w:val="oancuaDanhsach"/>
        <w:numPr>
          <w:ilvl w:val="0"/>
          <w:numId w:val="42"/>
        </w:numPr>
        <w:spacing w:before="120" w:after="120" w:line="360" w:lineRule="auto"/>
        <w:ind w:left="1080"/>
        <w:jc w:val="both"/>
        <w:rPr>
          <w:rFonts w:ascii="Times New Roman" w:hAnsi="Times New Roman"/>
          <w:sz w:val="26"/>
          <w:szCs w:val="26"/>
        </w:rPr>
      </w:pPr>
      <w:r>
        <w:rPr>
          <w:rFonts w:ascii="Times New Roman" w:hAnsi="Times New Roman"/>
          <w:sz w:val="26"/>
          <w:szCs w:val="26"/>
          <w:lang w:val="en-US"/>
        </w:rPr>
        <w:t>Thu thập bộ dữ liệu khuôn mặt</w:t>
      </w:r>
      <w:r w:rsidR="00575C7B">
        <w:rPr>
          <w:rFonts w:ascii="Times New Roman" w:hAnsi="Times New Roman"/>
          <w:sz w:val="26"/>
          <w:szCs w:val="26"/>
          <w:lang w:val="en-US"/>
        </w:rPr>
        <w:t xml:space="preserve"> (</w:t>
      </w:r>
      <w:r w:rsidR="005B7336">
        <w:rPr>
          <w:rFonts w:ascii="Times New Roman" w:hAnsi="Times New Roman"/>
          <w:sz w:val="26"/>
          <w:szCs w:val="26"/>
          <w:lang w:val="en-US"/>
        </w:rPr>
        <w:t>dataset</w:t>
      </w:r>
      <w:r w:rsidR="00575C7B">
        <w:rPr>
          <w:rFonts w:ascii="Times New Roman" w:hAnsi="Times New Roman"/>
          <w:sz w:val="26"/>
          <w:szCs w:val="26"/>
          <w:lang w:val="en-US"/>
        </w:rPr>
        <w:t>)</w:t>
      </w:r>
    </w:p>
    <w:p w14:paraId="78E7F66D" w14:textId="0DBA4864" w:rsidR="00B87813" w:rsidRPr="00B87813" w:rsidRDefault="00B87813" w:rsidP="000E00AA">
      <w:pPr>
        <w:pStyle w:val="oancuaDanhsach"/>
        <w:numPr>
          <w:ilvl w:val="0"/>
          <w:numId w:val="42"/>
        </w:numPr>
        <w:spacing w:before="120" w:after="120" w:line="360" w:lineRule="auto"/>
        <w:ind w:left="1080"/>
        <w:jc w:val="both"/>
        <w:rPr>
          <w:rFonts w:ascii="Times New Roman" w:hAnsi="Times New Roman"/>
          <w:sz w:val="26"/>
          <w:szCs w:val="26"/>
        </w:rPr>
      </w:pPr>
      <w:r>
        <w:rPr>
          <w:rFonts w:ascii="Times New Roman" w:hAnsi="Times New Roman"/>
          <w:sz w:val="26"/>
          <w:szCs w:val="26"/>
          <w:lang w:val="en-US"/>
        </w:rPr>
        <w:t>Trích chọn đặc trưng từng khuôn mặt và gắn nhãn tương ứng</w:t>
      </w:r>
      <w:r w:rsidR="00684032">
        <w:rPr>
          <w:rFonts w:ascii="Times New Roman" w:hAnsi="Times New Roman"/>
          <w:sz w:val="26"/>
          <w:szCs w:val="26"/>
          <w:lang w:val="en-US"/>
        </w:rPr>
        <w:t xml:space="preserve"> (pre-train)</w:t>
      </w:r>
    </w:p>
    <w:p w14:paraId="3D6384D4" w14:textId="259EF205" w:rsidR="000E00AA" w:rsidRPr="00EE7A7D" w:rsidRDefault="000E00AA" w:rsidP="000E00AA">
      <w:pPr>
        <w:pStyle w:val="oancuaDanhsach"/>
        <w:numPr>
          <w:ilvl w:val="0"/>
          <w:numId w:val="42"/>
        </w:numPr>
        <w:spacing w:before="120" w:after="120" w:line="360" w:lineRule="auto"/>
        <w:ind w:left="1080"/>
        <w:jc w:val="both"/>
        <w:rPr>
          <w:rFonts w:ascii="Times New Roman" w:hAnsi="Times New Roman"/>
          <w:sz w:val="26"/>
          <w:szCs w:val="26"/>
        </w:rPr>
      </w:pPr>
      <w:r w:rsidRPr="00EE7A7D">
        <w:rPr>
          <w:rFonts w:ascii="Times New Roman" w:hAnsi="Times New Roman"/>
          <w:sz w:val="26"/>
          <w:szCs w:val="26"/>
          <w:lang w:val="en-US"/>
        </w:rPr>
        <w:t>Phát hiện khuôn mặt</w:t>
      </w:r>
      <w:r w:rsidR="00ED1CA3">
        <w:rPr>
          <w:rFonts w:ascii="Times New Roman" w:hAnsi="Times New Roman"/>
          <w:sz w:val="26"/>
          <w:szCs w:val="26"/>
          <w:lang w:val="en-US"/>
        </w:rPr>
        <w:t xml:space="preserve"> trên ảnh đầu vào</w:t>
      </w:r>
      <w:r w:rsidRPr="00EE7A7D">
        <w:rPr>
          <w:rFonts w:ascii="Times New Roman" w:hAnsi="Times New Roman"/>
          <w:sz w:val="26"/>
          <w:szCs w:val="26"/>
          <w:lang w:val="en-US"/>
        </w:rPr>
        <w:t xml:space="preserve"> (face detection)</w:t>
      </w:r>
    </w:p>
    <w:p w14:paraId="2DEB86F1" w14:textId="77777777" w:rsidR="000E00AA" w:rsidRPr="00EE7A7D" w:rsidRDefault="000E00AA" w:rsidP="000E00AA">
      <w:pPr>
        <w:pStyle w:val="oancuaDanhsach"/>
        <w:numPr>
          <w:ilvl w:val="0"/>
          <w:numId w:val="42"/>
        </w:numPr>
        <w:spacing w:before="120" w:after="120" w:line="360" w:lineRule="auto"/>
        <w:ind w:left="1080"/>
        <w:jc w:val="both"/>
        <w:rPr>
          <w:rFonts w:ascii="Times New Roman" w:hAnsi="Times New Roman"/>
          <w:sz w:val="26"/>
          <w:szCs w:val="26"/>
        </w:rPr>
      </w:pPr>
      <w:r w:rsidRPr="00EE7A7D">
        <w:rPr>
          <w:rFonts w:ascii="Times New Roman" w:hAnsi="Times New Roman"/>
          <w:sz w:val="26"/>
          <w:szCs w:val="26"/>
          <w:lang w:val="en-US"/>
        </w:rPr>
        <w:t>Căn chỉnh khuôn mặt (face alignment)</w:t>
      </w:r>
    </w:p>
    <w:p w14:paraId="3FA4A1CB" w14:textId="77777777" w:rsidR="000E00AA" w:rsidRPr="00EE7A7D" w:rsidRDefault="000E00AA" w:rsidP="000E00AA">
      <w:pPr>
        <w:pStyle w:val="oancuaDanhsach"/>
        <w:numPr>
          <w:ilvl w:val="0"/>
          <w:numId w:val="42"/>
        </w:numPr>
        <w:spacing w:before="120" w:after="120" w:line="360" w:lineRule="auto"/>
        <w:ind w:left="1080"/>
        <w:jc w:val="both"/>
        <w:rPr>
          <w:rFonts w:ascii="Times New Roman" w:hAnsi="Times New Roman"/>
          <w:sz w:val="26"/>
          <w:szCs w:val="26"/>
        </w:rPr>
      </w:pPr>
      <w:r w:rsidRPr="00EE7A7D">
        <w:rPr>
          <w:rFonts w:ascii="Times New Roman" w:hAnsi="Times New Roman"/>
          <w:sz w:val="26"/>
          <w:szCs w:val="26"/>
          <w:lang w:val="en-US"/>
        </w:rPr>
        <w:t>T</w:t>
      </w:r>
      <w:r w:rsidRPr="00EE7A7D">
        <w:rPr>
          <w:rFonts w:ascii="Times New Roman" w:hAnsi="Times New Roman"/>
          <w:sz w:val="26"/>
          <w:szCs w:val="26"/>
        </w:rPr>
        <w:t>rích xuấ</w:t>
      </w:r>
      <w:r>
        <w:rPr>
          <w:rFonts w:ascii="Times New Roman" w:hAnsi="Times New Roman"/>
          <w:sz w:val="26"/>
          <w:szCs w:val="26"/>
        </w:rPr>
        <w:t>t</w:t>
      </w:r>
      <w:r w:rsidRPr="00EE7A7D">
        <w:rPr>
          <w:rFonts w:ascii="Times New Roman" w:hAnsi="Times New Roman"/>
          <w:sz w:val="26"/>
          <w:szCs w:val="26"/>
        </w:rPr>
        <w:t xml:space="preserve"> các vector đặc trưng</w:t>
      </w:r>
      <w:r w:rsidRPr="00EE7A7D">
        <w:rPr>
          <w:rFonts w:ascii="Times New Roman" w:hAnsi="Times New Roman"/>
          <w:sz w:val="26"/>
          <w:szCs w:val="26"/>
          <w:lang w:val="en-US"/>
        </w:rPr>
        <w:t xml:space="preserve"> của khuôn mặt</w:t>
      </w:r>
      <w:r>
        <w:rPr>
          <w:rFonts w:ascii="Times New Roman" w:hAnsi="Times New Roman"/>
          <w:sz w:val="26"/>
          <w:szCs w:val="26"/>
          <w:lang w:val="en-US"/>
        </w:rPr>
        <w:t xml:space="preserve"> (extract feature)</w:t>
      </w:r>
    </w:p>
    <w:p w14:paraId="727727F8" w14:textId="0E29CBAB" w:rsidR="000E00AA" w:rsidRPr="00FE59BB" w:rsidRDefault="000E00AA" w:rsidP="00544CA7">
      <w:pPr>
        <w:pStyle w:val="oancuaDanhsach"/>
        <w:numPr>
          <w:ilvl w:val="0"/>
          <w:numId w:val="42"/>
        </w:numPr>
        <w:spacing w:before="120" w:after="120" w:line="360" w:lineRule="auto"/>
        <w:ind w:left="1080"/>
        <w:jc w:val="both"/>
        <w:rPr>
          <w:rFonts w:ascii="Times New Roman" w:hAnsi="Times New Roman"/>
          <w:sz w:val="26"/>
          <w:szCs w:val="26"/>
        </w:rPr>
      </w:pPr>
      <w:r w:rsidRPr="00EE7A7D">
        <w:rPr>
          <w:rFonts w:ascii="Times New Roman" w:hAnsi="Times New Roman"/>
          <w:sz w:val="26"/>
          <w:szCs w:val="26"/>
          <w:lang w:val="en-US"/>
        </w:rPr>
        <w:t>Nhận dạng khuôn mặt</w:t>
      </w:r>
      <w:r>
        <w:rPr>
          <w:rFonts w:ascii="Times New Roman" w:hAnsi="Times New Roman"/>
          <w:sz w:val="26"/>
          <w:szCs w:val="26"/>
          <w:lang w:val="en-US"/>
        </w:rPr>
        <w:t xml:space="preserve"> (face recognition)</w:t>
      </w:r>
    </w:p>
    <w:p w14:paraId="74770CE6" w14:textId="0C3C2766" w:rsidR="00FE59BB" w:rsidRPr="00122345" w:rsidRDefault="00FE59BB" w:rsidP="00544CA7">
      <w:pPr>
        <w:pStyle w:val="oancuaDanhsach"/>
        <w:numPr>
          <w:ilvl w:val="0"/>
          <w:numId w:val="42"/>
        </w:numPr>
        <w:spacing w:before="120" w:after="120" w:line="360" w:lineRule="auto"/>
        <w:ind w:left="1080"/>
        <w:jc w:val="both"/>
        <w:rPr>
          <w:ins w:id="1097" w:author="Nguyen Van Chau" w:date="2020-07-29T16:02:00Z"/>
          <w:rFonts w:ascii="Times New Roman" w:hAnsi="Times New Roman"/>
          <w:sz w:val="26"/>
          <w:szCs w:val="26"/>
          <w:rPrChange w:id="1098" w:author="Nguyen Van Chau" w:date="2020-07-29T16:02:00Z">
            <w:rPr>
              <w:ins w:id="1099" w:author="Nguyen Van Chau" w:date="2020-07-29T16:02:00Z"/>
              <w:rFonts w:ascii="Times New Roman" w:hAnsi="Times New Roman"/>
              <w:sz w:val="26"/>
              <w:szCs w:val="26"/>
              <w:lang w:val="en-US"/>
            </w:rPr>
          </w:rPrChange>
        </w:rPr>
      </w:pPr>
      <w:r>
        <w:rPr>
          <w:rFonts w:ascii="Times New Roman" w:hAnsi="Times New Roman"/>
          <w:sz w:val="26"/>
          <w:szCs w:val="26"/>
          <w:lang w:val="en-US"/>
        </w:rPr>
        <w:t>Xử lý thông tin</w:t>
      </w:r>
      <w:r w:rsidR="008956D6">
        <w:rPr>
          <w:rFonts w:ascii="Times New Roman" w:hAnsi="Times New Roman"/>
          <w:sz w:val="26"/>
          <w:szCs w:val="26"/>
          <w:lang w:val="en-US"/>
        </w:rPr>
        <w:t xml:space="preserve"> khuôn mặt vừa nhận dạng </w:t>
      </w:r>
      <w:r>
        <w:rPr>
          <w:rFonts w:ascii="Times New Roman" w:hAnsi="Times New Roman"/>
          <w:sz w:val="26"/>
          <w:szCs w:val="26"/>
          <w:lang w:val="en-US"/>
        </w:rPr>
        <w:t>và tiến hành điểm danh</w:t>
      </w:r>
    </w:p>
    <w:p w14:paraId="7AC03251" w14:textId="4B88CE54" w:rsidR="00122345" w:rsidRDefault="00122345">
      <w:pPr>
        <w:rPr>
          <w:ins w:id="1100" w:author="Nguyen Van Chau" w:date="2020-07-29T16:02:00Z"/>
        </w:rPr>
        <w:pPrChange w:id="1101" w:author="Nguyen Van Chau" w:date="2020-07-29T16:02:00Z">
          <w:pPr>
            <w:pStyle w:val="oancuaDanhsach"/>
            <w:numPr>
              <w:numId w:val="42"/>
            </w:numPr>
            <w:spacing w:before="120" w:after="120" w:line="360" w:lineRule="auto"/>
            <w:ind w:left="1080" w:hanging="360"/>
            <w:jc w:val="both"/>
          </w:pPr>
        </w:pPrChange>
      </w:pPr>
      <w:ins w:id="1102" w:author="Nguyen Van Chau" w:date="2020-07-29T16:02:00Z">
        <w:r>
          <w:t>Sơ</w:t>
        </w:r>
      </w:ins>
      <w:r w:rsidR="00BA0B40">
        <w:t xml:space="preserve"> đ</w:t>
      </w:r>
      <w:r w:rsidR="00E57E3E">
        <w:t>ồđ tiến hà</w:t>
      </w:r>
      <w:ins w:id="1103" w:author="Nguyen Van Chau" w:date="2020-07-29T16:02:00Z">
        <w:r w:rsidRPr="00DB05C9">
          <w:t>:</w:t>
        </w:r>
        <w:bookmarkStart w:id="1104" w:name="_Hlk57622975"/>
      </w:ins>
    </w:p>
    <w:p w14:paraId="528C22EE" w14:textId="3B100325" w:rsidR="00122345" w:rsidRPr="00122345" w:rsidRDefault="009531F1">
      <w:pPr>
        <w:rPr>
          <w:ins w:id="1105" w:author="LeNga" w:date="2020-07-28T16:16:00Z"/>
          <w:rFonts w:ascii="Arial" w:hAnsi="Arial"/>
          <w:sz w:val="22"/>
          <w:szCs w:val="22"/>
          <w:rPrChange w:id="1106" w:author="Nguyen Van Chau" w:date="2020-07-29T16:02:00Z">
            <w:rPr>
              <w:ins w:id="1107" w:author="LeNga" w:date="2020-07-28T16:16:00Z"/>
              <w:rFonts w:ascii="Times New Roman" w:hAnsi="Times New Roman"/>
              <w:sz w:val="26"/>
              <w:szCs w:val="26"/>
              <w:lang w:val="en-US"/>
            </w:rPr>
          </w:rPrChange>
        </w:rPr>
        <w:pPrChange w:id="1108" w:author="Nguyen Van Chau" w:date="2020-07-29T16:02:00Z">
          <w:pPr>
            <w:pStyle w:val="oancuaDanhsach"/>
            <w:numPr>
              <w:numId w:val="42"/>
            </w:numPr>
            <w:spacing w:before="120" w:after="120" w:line="360" w:lineRule="auto"/>
            <w:ind w:left="1080" w:hanging="360"/>
            <w:jc w:val="both"/>
          </w:pPr>
        </w:pPrChange>
      </w:pPr>
      <w:ins w:id="1109" w:author="Nguyen Van Chau" w:date="2020-07-29T19:21:00Z">
        <w:r>
          <w:rPr>
            <w:noProof/>
          </w:rPr>
          <mc:AlternateContent>
            <mc:Choice Requires="wps">
              <w:drawing>
                <wp:anchor distT="0" distB="0" distL="114300" distR="114300" simplePos="0" relativeHeight="251614208" behindDoc="0" locked="0" layoutInCell="1" allowOverlap="1" wp14:anchorId="47471B54" wp14:editId="2273B243">
                  <wp:simplePos x="0" y="0"/>
                  <wp:positionH relativeFrom="column">
                    <wp:posOffset>3962400</wp:posOffset>
                  </wp:positionH>
                  <wp:positionV relativeFrom="paragraph">
                    <wp:posOffset>49529</wp:posOffset>
                  </wp:positionV>
                  <wp:extent cx="1476375" cy="790575"/>
                  <wp:effectExtent l="0" t="0" r="28575" b="28575"/>
                  <wp:wrapNone/>
                  <wp:docPr id="16" name="Rounded Rectangle 16"/>
                  <wp:cNvGraphicFramePr/>
                  <a:graphic xmlns:a="http://schemas.openxmlformats.org/drawingml/2006/main">
                    <a:graphicData uri="http://schemas.microsoft.com/office/word/2010/wordprocessingShape">
                      <wps:wsp>
                        <wps:cNvSpPr/>
                        <wps:spPr>
                          <a:xfrm>
                            <a:off x="0" y="0"/>
                            <a:ext cx="1476375" cy="7905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90322D3" w14:textId="1347FA34" w:rsidR="00F84127" w:rsidRPr="00A372F5" w:rsidRDefault="00F84127">
                              <w:pPr>
                                <w:jc w:val="center"/>
                                <w:pPrChange w:id="1110" w:author="Nguyen Van Chau" w:date="2020-07-29T15:59:00Z">
                                  <w:pPr/>
                                </w:pPrChange>
                              </w:pPr>
                              <w:ins w:id="1111" w:author="Nguyen Van Chau" w:date="2020-07-29T19:22:00Z">
                                <w:r w:rsidRPr="00DB05C9">
                                  <w:t>Huấn</w:t>
                                </w:r>
                              </w:ins>
                              <w:ins w:id="1112" w:author="Nguyen Van Chau" w:date="2020-07-29T19:19:00Z">
                                <w:r w:rsidRPr="00DB05C9">
                                  <w:t xml:space="preserve"> luyện bằng pre-train model </w:t>
                                </w:r>
                                <w:r w:rsidRPr="00A372F5">
                                  <w:t>FaceNet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471B54" id="Rounded Rectangle 16" o:spid="_x0000_s1030" style="position:absolute;margin-left:312pt;margin-top:3.9pt;width:116.25pt;height:62.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" filled="f" strokecolor="#4472c4 [3204]">
                  <v:textbox>
                    <w:txbxContent>
                      <w:p w14:paraId="390322D3" w14:textId="1347FA34" w:rsidR="00F84127" w:rsidRPr="00A372F5" w:rsidRDefault="00F84127">
                        <w:pPr>
                          <w:jc w:val="center"/>
                          <w:pPrChange w:id="1113" w:author="Nguyen Van Chau" w:date="2020-07-29T15:59:00Z">
                            <w:pPr/>
                          </w:pPrChange>
                        </w:pPr>
                        <w:ins w:id="1114" w:author="Nguyen Van Chau" w:date="2020-07-29T19:22:00Z">
                          <w:r w:rsidRPr="00DB05C9">
                            <w:t>Huấn</w:t>
                          </w:r>
                        </w:ins>
                        <w:ins w:id="1115" w:author="Nguyen Van Chau" w:date="2020-07-29T19:19:00Z">
                          <w:r w:rsidRPr="00DB05C9">
                            <w:t xml:space="preserve"> luyện bằng pre-train model </w:t>
                          </w:r>
                          <w:r w:rsidRPr="00A372F5">
                            <w:t>FaceNet</w:t>
                          </w:r>
                        </w:ins>
                      </w:p>
                    </w:txbxContent>
                  </v:textbox>
                </v:roundrect>
              </w:pict>
            </mc:Fallback>
          </mc:AlternateContent>
        </w:r>
      </w:ins>
    </w:p>
    <w:p w14:paraId="0A6DCB9E" w14:textId="1CBDDE90" w:rsidR="0009016D" w:rsidDel="00536253" w:rsidRDefault="003E2ACE">
      <w:pPr>
        <w:pStyle w:val="u3"/>
        <w:jc w:val="center"/>
        <w:rPr>
          <w:del w:id="1116" w:author="Nguyen Van Chau" w:date="2020-07-29T15:57:00Z"/>
        </w:rPr>
        <w:pPrChange w:id="1117" w:author="Nguyen Van Chau" w:date="2020-07-29T15:57:00Z">
          <w:pPr>
            <w:pStyle w:val="u3"/>
          </w:pPr>
        </w:pPrChange>
      </w:pPr>
      <w:ins w:id="1118" w:author="Nguyen Van Chau" w:date="2020-07-29T16:01:00Z">
        <w:r>
          <w:rPr>
            <w:b w:val="0"/>
            <w:bCs w:val="0"/>
            <w:noProof/>
          </w:rPr>
          <mc:AlternateContent>
            <mc:Choice Requires="wps">
              <w:drawing>
                <wp:anchor distT="0" distB="0" distL="114300" distR="114300" simplePos="0" relativeHeight="251603968" behindDoc="0" locked="0" layoutInCell="1" allowOverlap="1" wp14:anchorId="62A5FAEB" wp14:editId="4B8A81AA">
                  <wp:simplePos x="0" y="0"/>
                  <wp:positionH relativeFrom="column">
                    <wp:posOffset>2724150</wp:posOffset>
                  </wp:positionH>
                  <wp:positionV relativeFrom="paragraph">
                    <wp:posOffset>22225</wp:posOffset>
                  </wp:positionV>
                  <wp:extent cx="933450" cy="57150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933450" cy="571500"/>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77DCB17" w14:textId="784E1CA2" w:rsidR="00F84127" w:rsidRPr="00A372F5" w:rsidRDefault="00F84127">
                              <w:pPr>
                                <w:jc w:val="center"/>
                                <w:pPrChange w:id="1119" w:author="Nguyen Van Chau" w:date="2020-07-29T15:59:00Z">
                                  <w:pPr/>
                                </w:pPrChange>
                              </w:pPr>
                              <w:ins w:id="1120" w:author="Nguyen Van Chau" w:date="2020-07-29T19:19:00Z">
                                <w:r w:rsidRPr="00DB05C9">
                                  <w:t>Trích rút đặc trưng</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5FAEB" id="Rounded Rectangle 12" o:spid="_x0000_s1031" style="position:absolute;left:0;text-align:left;margin-left:214.5pt;margin-top:1.75pt;width:73.5pt;height:4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" filled="f" strokecolor="#4472c4 [3204]">
                  <v:textbox>
                    <w:txbxContent>
                      <w:p w14:paraId="577DCB17" w14:textId="784E1CA2" w:rsidR="00F84127" w:rsidRPr="00A372F5" w:rsidRDefault="00F84127">
                        <w:pPr>
                          <w:jc w:val="center"/>
                          <w:pPrChange w:id="1121" w:author="Nguyen Van Chau" w:date="2020-07-29T15:59:00Z">
                            <w:pPr/>
                          </w:pPrChange>
                        </w:pPr>
                        <w:ins w:id="1122" w:author="Nguyen Van Chau" w:date="2020-07-29T19:19:00Z">
                          <w:r w:rsidRPr="00DB05C9">
                            <w:t>Trích rút đặc trưng</w:t>
                          </w:r>
                        </w:ins>
                      </w:p>
                    </w:txbxContent>
                  </v:textbox>
                </v:roundrect>
              </w:pict>
            </mc:Fallback>
          </mc:AlternateContent>
        </w:r>
      </w:ins>
      <w:ins w:id="1123" w:author="Nguyen Van Chau" w:date="2020-07-29T19:52:00Z">
        <w:r>
          <w:rPr>
            <w:b w:val="0"/>
            <w:bCs w:val="0"/>
            <w:noProof/>
          </w:rPr>
          <mc:AlternateContent>
            <mc:Choice Requires="wps">
              <w:drawing>
                <wp:anchor distT="0" distB="0" distL="114300" distR="114300" simplePos="0" relativeHeight="251639808" behindDoc="0" locked="0" layoutInCell="1" allowOverlap="1" wp14:anchorId="1369E043" wp14:editId="1B9D41FC">
                  <wp:simplePos x="0" y="0"/>
                  <wp:positionH relativeFrom="column">
                    <wp:posOffset>1419225</wp:posOffset>
                  </wp:positionH>
                  <wp:positionV relativeFrom="paragraph">
                    <wp:posOffset>31750</wp:posOffset>
                  </wp:positionV>
                  <wp:extent cx="952500" cy="561975"/>
                  <wp:effectExtent l="0" t="0" r="19050" b="28575"/>
                  <wp:wrapNone/>
                  <wp:docPr id="33" name="Rounded Rectangle 33"/>
                  <wp:cNvGraphicFramePr/>
                  <a:graphic xmlns:a="http://schemas.openxmlformats.org/drawingml/2006/main">
                    <a:graphicData uri="http://schemas.microsoft.com/office/word/2010/wordprocessingShape">
                      <wps:wsp>
                        <wps:cNvSpPr/>
                        <wps:spPr>
                          <a:xfrm>
                            <a:off x="0" y="0"/>
                            <a:ext cx="952500" cy="5619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582BF85" w14:textId="68C432E6" w:rsidR="00F84127" w:rsidRPr="00A372F5" w:rsidRDefault="00F84127">
                              <w:pPr>
                                <w:jc w:val="center"/>
                                <w:pPrChange w:id="1124" w:author="Nguyen Van Chau" w:date="2020-07-29T15:59:00Z">
                                  <w:pPr/>
                                </w:pPrChange>
                              </w:pPr>
                              <w:ins w:id="1125" w:author="Nguyen Van Chau" w:date="2020-07-29T19:52:00Z">
                                <w:r w:rsidRPr="00DB05C9">
                                  <w:t>Phát hiện khuôn mặt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9E043" id="Rounded Rectangle 33" o:spid="_x0000_s1032" style="position:absolute;left:0;text-align:left;margin-left:111.75pt;margin-top:2.5pt;width:75pt;height:44.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" filled="f" strokecolor="#4472c4 [3204]">
                  <v:textbox>
                    <w:txbxContent>
                      <w:p w14:paraId="6582BF85" w14:textId="68C432E6" w:rsidR="00F84127" w:rsidRPr="00A372F5" w:rsidRDefault="00F84127">
                        <w:pPr>
                          <w:jc w:val="center"/>
                          <w:pPrChange w:id="1126" w:author="Nguyen Van Chau" w:date="2020-07-29T15:59:00Z">
                            <w:pPr/>
                          </w:pPrChange>
                        </w:pPr>
                        <w:ins w:id="1127" w:author="Nguyen Van Chau" w:date="2020-07-29T19:52:00Z">
                          <w:r w:rsidRPr="00DB05C9">
                            <w:t>Phát hiện khuôn mặt</w:t>
                          </w:r>
                        </w:ins>
                      </w:p>
                    </w:txbxContent>
                  </v:textbox>
                </v:roundrect>
              </w:pict>
            </mc:Fallback>
          </mc:AlternateContent>
        </w:r>
      </w:ins>
      <w:ins w:id="1128" w:author="Nguyen Van Chau" w:date="2020-07-29T15:58:00Z">
        <w:r w:rsidR="00AB5842">
          <w:rPr>
            <w:b w:val="0"/>
            <w:bCs w:val="0"/>
            <w:noProof/>
          </w:rPr>
          <mc:AlternateContent>
            <mc:Choice Requires="wps">
              <w:drawing>
                <wp:anchor distT="0" distB="0" distL="114300" distR="114300" simplePos="0" relativeHeight="251598848" behindDoc="0" locked="0" layoutInCell="1" allowOverlap="1" wp14:anchorId="6B48704F" wp14:editId="7AF9113F">
                  <wp:simplePos x="0" y="0"/>
                  <wp:positionH relativeFrom="column">
                    <wp:posOffset>76200</wp:posOffset>
                  </wp:positionH>
                  <wp:positionV relativeFrom="paragraph">
                    <wp:posOffset>31750</wp:posOffset>
                  </wp:positionV>
                  <wp:extent cx="952500" cy="561975"/>
                  <wp:effectExtent l="0" t="0" r="19050" b="28575"/>
                  <wp:wrapNone/>
                  <wp:docPr id="10" name="Rounded Rectangle 10"/>
                  <wp:cNvGraphicFramePr/>
                  <a:graphic xmlns:a="http://schemas.openxmlformats.org/drawingml/2006/main">
                    <a:graphicData uri="http://schemas.microsoft.com/office/word/2010/wordprocessingShape">
                      <wps:wsp>
                        <wps:cNvSpPr/>
                        <wps:spPr>
                          <a:xfrm>
                            <a:off x="0" y="0"/>
                            <a:ext cx="952500" cy="5619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299DDAE" w14:textId="01006B8D" w:rsidR="00F84127" w:rsidRPr="00A372F5" w:rsidRDefault="00F84127">
                              <w:pPr>
                                <w:jc w:val="center"/>
                                <w:pPrChange w:id="1129" w:author="Nguyen Van Chau" w:date="2020-07-29T15:59:00Z">
                                  <w:pPr/>
                                </w:pPrChange>
                              </w:pPr>
                              <w:ins w:id="1130" w:author="Nguyen Van Chau" w:date="2020-07-29T16:00:00Z">
                                <w:r w:rsidRPr="00A372F5">
                                  <w:t>B</w:t>
                                </w:r>
                                <w:r w:rsidRPr="00DB05C9">
                                  <w:t>ộ dữ liệu</w:t>
                                </w:r>
                              </w:ins>
                              <w:ins w:id="1131" w:author="Nguyen Van Chau" w:date="2020-07-29T19:23:00Z">
                                <w:r w:rsidRPr="00DB05C9">
                                  <w:t xml:space="preserve"> hình ảnh</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48704F" id="Rounded Rectangle 10" o:spid="_x0000_s1033" style="position:absolute;left:0;text-align:left;margin-left:6pt;margin-top:2.5pt;width:75pt;height:44.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" filled="f" strokecolor="#4472c4 [3204]">
                  <v:textbox>
                    <w:txbxContent>
                      <w:p w14:paraId="5299DDAE" w14:textId="01006B8D" w:rsidR="00F84127" w:rsidRPr="00A372F5" w:rsidRDefault="00F84127">
                        <w:pPr>
                          <w:jc w:val="center"/>
                          <w:pPrChange w:id="1132" w:author="Nguyen Van Chau" w:date="2020-07-29T15:59:00Z">
                            <w:pPr/>
                          </w:pPrChange>
                        </w:pPr>
                        <w:ins w:id="1133" w:author="Nguyen Van Chau" w:date="2020-07-29T16:00:00Z">
                          <w:r w:rsidRPr="00A372F5">
                            <w:t>B</w:t>
                          </w:r>
                          <w:r w:rsidRPr="00DB05C9">
                            <w:t>ộ dữ liệu</w:t>
                          </w:r>
                        </w:ins>
                        <w:ins w:id="1134" w:author="Nguyen Van Chau" w:date="2020-07-29T19:23:00Z">
                          <w:r w:rsidRPr="00DB05C9">
                            <w:t xml:space="preserve"> hình ảnh</w:t>
                          </w:r>
                        </w:ins>
                      </w:p>
                    </w:txbxContent>
                  </v:textbox>
                </v:roundrect>
              </w:pict>
            </mc:Fallback>
          </mc:AlternateContent>
        </w:r>
      </w:ins>
      <w:ins w:id="1135" w:author="LeNga" w:date="2020-07-28T16:18:00Z">
        <w:del w:id="1136" w:author="Nguyen Van Chau" w:date="2020-07-29T15:57:00Z">
          <w:r w:rsidR="0009016D" w:rsidRPr="0009016D" w:rsidDel="00536253">
            <w:rPr>
              <w:b w:val="0"/>
              <w:bCs w:val="0"/>
              <w:highlight w:val="yellow"/>
              <w:rPrChange w:id="1137" w:author="LeNga" w:date="2020-07-28T16:18:00Z">
                <w:rPr>
                  <w:b w:val="0"/>
                  <w:bCs w:val="0"/>
                </w:rPr>
              </w:rPrChange>
            </w:rPr>
            <w:delText>Vẽ sơ đồ các bước</w:delText>
          </w:r>
        </w:del>
      </w:ins>
    </w:p>
    <w:p w14:paraId="5B361EB8" w14:textId="77777777" w:rsidR="0009016D" w:rsidRPr="00B75B45" w:rsidRDefault="0009016D">
      <w:pPr>
        <w:jc w:val="center"/>
        <w:rPr>
          <w:ins w:id="1138" w:author="LeNga" w:date="2020-07-28T16:18:00Z"/>
          <w:color w:val="FF0000"/>
        </w:rPr>
        <w:pPrChange w:id="1139" w:author="Nguyen Van Chau" w:date="2020-07-29T15:57:00Z">
          <w:pPr>
            <w:pStyle w:val="oancuaDanhsach"/>
            <w:numPr>
              <w:numId w:val="42"/>
            </w:numPr>
            <w:spacing w:before="120" w:after="120" w:line="360" w:lineRule="auto"/>
            <w:ind w:left="1080" w:hanging="360"/>
            <w:jc w:val="both"/>
          </w:pPr>
        </w:pPrChange>
      </w:pPr>
    </w:p>
    <w:p w14:paraId="46455C0C" w14:textId="6D9071E8" w:rsidR="0009016D" w:rsidRPr="00B75B45" w:rsidRDefault="00A372F5">
      <w:pPr>
        <w:jc w:val="center"/>
        <w:rPr>
          <w:ins w:id="1140" w:author="LeNga" w:date="2020-07-28T16:18:00Z"/>
          <w:color w:val="FF0000"/>
        </w:rPr>
        <w:pPrChange w:id="1141" w:author="Nguyen Van Chau" w:date="2020-07-29T15:57:00Z">
          <w:pPr>
            <w:pStyle w:val="oancuaDanhsach"/>
            <w:numPr>
              <w:numId w:val="42"/>
            </w:numPr>
            <w:spacing w:before="120" w:after="120" w:line="360" w:lineRule="auto"/>
            <w:ind w:left="1080" w:hanging="360"/>
            <w:jc w:val="both"/>
          </w:pPr>
        </w:pPrChange>
      </w:pPr>
      <w:ins w:id="1142" w:author="Nguyen Van Chau" w:date="2020-07-29T19:55:00Z">
        <w:r w:rsidRPr="00B75B45">
          <w:rPr>
            <w:noProof/>
            <w:color w:val="FF0000"/>
          </w:rPr>
          <mc:AlternateContent>
            <mc:Choice Requires="wps">
              <w:drawing>
                <wp:anchor distT="0" distB="0" distL="114300" distR="114300" simplePos="0" relativeHeight="251664384" behindDoc="0" locked="0" layoutInCell="1" allowOverlap="1" wp14:anchorId="596ECA97" wp14:editId="4017A0A3">
                  <wp:simplePos x="0" y="0"/>
                  <wp:positionH relativeFrom="column">
                    <wp:posOffset>1038225</wp:posOffset>
                  </wp:positionH>
                  <wp:positionV relativeFrom="paragraph">
                    <wp:posOffset>127635</wp:posOffset>
                  </wp:positionV>
                  <wp:extent cx="371475" cy="0"/>
                  <wp:effectExtent l="0" t="76200" r="9525" b="95250"/>
                  <wp:wrapNone/>
                  <wp:docPr id="44" name="Straight Arrow Connector 44"/>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2747C2" id="_x0000_t32" coordsize="21600,21600" o:spt="32" o:oned="t" path="m,l21600,21600e" filled="f">
                  <v:path arrowok="t" fillok="f" o:connecttype="none"/>
                  <o:lock v:ext="edit" shapetype="t"/>
                </v:shapetype>
                <v:shape id="Straight Arrow Connector 44" o:spid="_x0000_s1026" type="#_x0000_t32" style="position:absolute;margin-left:81.75pt;margin-top:10.05pt;width:29.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" strokecolor="#4472c4 [3204]" strokeweight=".5pt">
                  <v:stroke endarrow="block" joinstyle="miter"/>
                </v:shape>
              </w:pict>
            </mc:Fallback>
          </mc:AlternateContent>
        </w:r>
      </w:ins>
      <w:ins w:id="1143" w:author="Nguyen Van Chau" w:date="2020-07-29T19:54:00Z">
        <w:r w:rsidR="007904D9" w:rsidRPr="00B75B45">
          <w:rPr>
            <w:noProof/>
            <w:color w:val="FF0000"/>
          </w:rPr>
          <mc:AlternateContent>
            <mc:Choice Requires="wps">
              <w:drawing>
                <wp:anchor distT="0" distB="0" distL="114300" distR="114300" simplePos="0" relativeHeight="251657216" behindDoc="0" locked="0" layoutInCell="1" allowOverlap="1" wp14:anchorId="18823CDD" wp14:editId="657A65B4">
                  <wp:simplePos x="0" y="0"/>
                  <wp:positionH relativeFrom="column">
                    <wp:posOffset>3648075</wp:posOffset>
                  </wp:positionH>
                  <wp:positionV relativeFrom="paragraph">
                    <wp:posOffset>127635</wp:posOffset>
                  </wp:positionV>
                  <wp:extent cx="31432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DDBD2" id="Straight Arrow Connector 43" o:spid="_x0000_s1026" type="#_x0000_t32" style="position:absolute;margin-left:287.25pt;margin-top:10.05pt;width:24.75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" strokecolor="#4472c4 [3204]" strokeweight=".5pt">
                  <v:stroke endarrow="block" joinstyle="miter"/>
                </v:shape>
              </w:pict>
            </mc:Fallback>
          </mc:AlternateContent>
        </w:r>
      </w:ins>
      <w:ins w:id="1144" w:author="Nguyen Van Chau" w:date="2020-07-29T19:53:00Z">
        <w:r w:rsidR="007904D9" w:rsidRPr="00B75B45">
          <w:rPr>
            <w:noProof/>
            <w:color w:val="FF0000"/>
          </w:rPr>
          <mc:AlternateContent>
            <mc:Choice Requires="wps">
              <w:drawing>
                <wp:anchor distT="0" distB="0" distL="114300" distR="114300" simplePos="0" relativeHeight="251651072" behindDoc="0" locked="0" layoutInCell="1" allowOverlap="1" wp14:anchorId="01428DCD" wp14:editId="239C9816">
                  <wp:simplePos x="0" y="0"/>
                  <wp:positionH relativeFrom="column">
                    <wp:posOffset>2362200</wp:posOffset>
                  </wp:positionH>
                  <wp:positionV relativeFrom="paragraph">
                    <wp:posOffset>118110</wp:posOffset>
                  </wp:positionV>
                  <wp:extent cx="37147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8305C" id="Straight Arrow Connector 42" o:spid="_x0000_s1026" type="#_x0000_t32" style="position:absolute;margin-left:186pt;margin-top:9.3pt;width:29.2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" strokecolor="#4472c4 [3204]" strokeweight=".5pt">
                  <v:stroke endarrow="block" joinstyle="miter"/>
                </v:shape>
              </w:pict>
            </mc:Fallback>
          </mc:AlternateContent>
        </w:r>
      </w:ins>
    </w:p>
    <w:p w14:paraId="6DE92514" w14:textId="77777777" w:rsidR="0009016D" w:rsidRPr="00B75B45" w:rsidRDefault="0009016D">
      <w:pPr>
        <w:rPr>
          <w:ins w:id="1145" w:author="LeNga" w:date="2020-07-28T16:18:00Z"/>
          <w:color w:val="FF0000"/>
        </w:rPr>
        <w:pPrChange w:id="1146" w:author="LeNga" w:date="2020-07-28T16:18:00Z">
          <w:pPr>
            <w:pStyle w:val="oancuaDanhsach"/>
            <w:numPr>
              <w:numId w:val="42"/>
            </w:numPr>
            <w:spacing w:before="120" w:after="120" w:line="360" w:lineRule="auto"/>
            <w:ind w:left="1080" w:hanging="360"/>
            <w:jc w:val="both"/>
          </w:pPr>
        </w:pPrChange>
      </w:pPr>
    </w:p>
    <w:p w14:paraId="24405F9C" w14:textId="588B3A1E" w:rsidR="0009016D" w:rsidRPr="00B75B45" w:rsidRDefault="00E87C07">
      <w:pPr>
        <w:rPr>
          <w:ins w:id="1147" w:author="Nguyen Van Chau" w:date="2020-07-29T16:00:00Z"/>
          <w:color w:val="FF0000"/>
        </w:rPr>
        <w:pPrChange w:id="1148" w:author="LeNga" w:date="2020-07-28T16:18:00Z">
          <w:pPr>
            <w:pStyle w:val="oancuaDanhsach"/>
            <w:numPr>
              <w:numId w:val="42"/>
            </w:numPr>
            <w:spacing w:before="120" w:after="120" w:line="360" w:lineRule="auto"/>
            <w:ind w:left="1080" w:hanging="360"/>
            <w:jc w:val="both"/>
          </w:pPr>
        </w:pPrChange>
      </w:pPr>
      <w:ins w:id="1149" w:author="Nguyen Van Chau" w:date="2020-07-29T19:49:00Z">
        <w:r w:rsidRPr="00B75B45">
          <w:rPr>
            <w:noProof/>
            <w:color w:val="FF0000"/>
          </w:rPr>
          <mc:AlternateContent>
            <mc:Choice Requires="wps">
              <w:drawing>
                <wp:anchor distT="0" distB="0" distL="114300" distR="114300" simplePos="0" relativeHeight="251609088" behindDoc="0" locked="0" layoutInCell="1" allowOverlap="1" wp14:anchorId="2EE21AE4" wp14:editId="49835AD5">
                  <wp:simplePos x="0" y="0"/>
                  <wp:positionH relativeFrom="column">
                    <wp:posOffset>2657475</wp:posOffset>
                  </wp:positionH>
                  <wp:positionV relativeFrom="paragraph">
                    <wp:posOffset>62230</wp:posOffset>
                  </wp:positionV>
                  <wp:extent cx="1314450" cy="323850"/>
                  <wp:effectExtent l="19050" t="0" r="19050" b="76200"/>
                  <wp:wrapNone/>
                  <wp:docPr id="26" name="Straight Arrow Connector 26"/>
                  <wp:cNvGraphicFramePr/>
                  <a:graphic xmlns:a="http://schemas.openxmlformats.org/drawingml/2006/main">
                    <a:graphicData uri="http://schemas.microsoft.com/office/word/2010/wordprocessingShape">
                      <wps:wsp>
                        <wps:cNvCnPr/>
                        <wps:spPr>
                          <a:xfrm flipH="1">
                            <a:off x="0" y="0"/>
                            <a:ext cx="13144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81B7F" id="Straight Arrow Connector 26" o:spid="_x0000_s1026" type="#_x0000_t32" style="position:absolute;margin-left:209.25pt;margin-top:4.9pt;width:103.5pt;height:25.5pt;flip:x;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" strokecolor="#4472c4 [3204]" strokeweight=".5pt">
                  <v:stroke endarrow="block" joinstyle="miter"/>
                </v:shape>
              </w:pict>
            </mc:Fallback>
          </mc:AlternateContent>
        </w:r>
      </w:ins>
    </w:p>
    <w:p w14:paraId="442F5C2E" w14:textId="5E0A6A43" w:rsidR="00147667" w:rsidRPr="00B75B45" w:rsidRDefault="00147667">
      <w:pPr>
        <w:rPr>
          <w:ins w:id="1150" w:author="Nguyen Van Chau" w:date="2020-07-29T16:00:00Z"/>
          <w:color w:val="FF0000"/>
        </w:rPr>
        <w:pPrChange w:id="1151" w:author="LeNga" w:date="2020-07-28T16:18:00Z">
          <w:pPr>
            <w:pStyle w:val="oancuaDanhsach"/>
            <w:numPr>
              <w:numId w:val="42"/>
            </w:numPr>
            <w:spacing w:before="120" w:after="120" w:line="360" w:lineRule="auto"/>
            <w:ind w:left="1080" w:hanging="360"/>
            <w:jc w:val="both"/>
          </w:pPr>
        </w:pPrChange>
      </w:pPr>
    </w:p>
    <w:p w14:paraId="17AECABE" w14:textId="700EFE6F" w:rsidR="00147667" w:rsidRPr="00B75B45" w:rsidRDefault="00A376EA">
      <w:pPr>
        <w:rPr>
          <w:ins w:id="1152" w:author="Nguyen Van Chau" w:date="2020-07-29T16:00:00Z"/>
          <w:color w:val="FF0000"/>
        </w:rPr>
        <w:pPrChange w:id="1153" w:author="LeNga" w:date="2020-07-28T16:18:00Z">
          <w:pPr>
            <w:pStyle w:val="oancuaDanhsach"/>
            <w:numPr>
              <w:numId w:val="42"/>
            </w:numPr>
            <w:spacing w:before="120" w:after="120" w:line="360" w:lineRule="auto"/>
            <w:ind w:left="1080" w:hanging="360"/>
            <w:jc w:val="both"/>
          </w:pPr>
        </w:pPrChange>
      </w:pPr>
      <w:ins w:id="1154" w:author="Nguyen Van Chau" w:date="2020-07-29T19:40:00Z">
        <w:r w:rsidRPr="00B75B45">
          <w:rPr>
            <w:noProof/>
            <w:color w:val="FF0000"/>
          </w:rPr>
          <mc:AlternateContent>
            <mc:Choice Requires="wps">
              <w:drawing>
                <wp:anchor distT="0" distB="0" distL="114300" distR="114300" simplePos="0" relativeHeight="251619328" behindDoc="0" locked="0" layoutInCell="1" allowOverlap="1" wp14:anchorId="3917794E" wp14:editId="4F408B39">
                  <wp:simplePos x="0" y="0"/>
                  <wp:positionH relativeFrom="column">
                    <wp:posOffset>1571625</wp:posOffset>
                  </wp:positionH>
                  <wp:positionV relativeFrom="paragraph">
                    <wp:posOffset>6350</wp:posOffset>
                  </wp:positionV>
                  <wp:extent cx="2124075" cy="638175"/>
                  <wp:effectExtent l="0" t="0" r="28575" b="28575"/>
                  <wp:wrapNone/>
                  <wp:docPr id="22" name="Rounded Rectangle 22"/>
                  <wp:cNvGraphicFramePr/>
                  <a:graphic xmlns:a="http://schemas.openxmlformats.org/drawingml/2006/main">
                    <a:graphicData uri="http://schemas.microsoft.com/office/word/2010/wordprocessingShape">
                      <wps:wsp>
                        <wps:cNvSpPr/>
                        <wps:spPr>
                          <a:xfrm>
                            <a:off x="0" y="0"/>
                            <a:ext cx="2124075" cy="6381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8987F9B" w14:textId="4A5A2B59" w:rsidR="00F84127" w:rsidRPr="00A372F5" w:rsidRDefault="00F84127">
                              <w:pPr>
                                <w:jc w:val="center"/>
                                <w:pPrChange w:id="1155" w:author="Nguyen Van Chau" w:date="2020-07-29T15:59:00Z">
                                  <w:pPr/>
                                </w:pPrChange>
                              </w:pPr>
                              <w:ins w:id="1156" w:author="Nguyen Van Chau" w:date="2020-07-29T19:48:00Z">
                                <w:r w:rsidRPr="00DB05C9">
                                  <w:t>Dữ liệu đặc trưng khuôn mặt và nhã</w:t>
                                </w:r>
                                <w:r w:rsidRPr="00A372F5">
                                  <w:t>n</w:t>
                                </w:r>
                              </w:ins>
                              <w:ins w:id="1157" w:author="Nguyen Van Chau" w:date="2020-07-29T19:49:00Z">
                                <w:r w:rsidRPr="00A372F5">
                                  <w:t xml:space="preserve"> tương ứng</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7794E" id="Rounded Rectangle 22" o:spid="_x0000_s1034" style="position:absolute;margin-left:123.75pt;margin-top:.5pt;width:167.25pt;height:50.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" filled="f" strokecolor="#4472c4 [3204]">
                  <v:textbox>
                    <w:txbxContent>
                      <w:p w14:paraId="58987F9B" w14:textId="4A5A2B59" w:rsidR="00F84127" w:rsidRPr="00A372F5" w:rsidRDefault="00F84127">
                        <w:pPr>
                          <w:jc w:val="center"/>
                          <w:pPrChange w:id="1158" w:author="Nguyen Van Chau" w:date="2020-07-29T15:59:00Z">
                            <w:pPr/>
                          </w:pPrChange>
                        </w:pPr>
                        <w:ins w:id="1159" w:author="Nguyen Van Chau" w:date="2020-07-29T19:48:00Z">
                          <w:r w:rsidRPr="00DB05C9">
                            <w:t>Dữ liệu đặc trưng khuôn mặt và nhã</w:t>
                          </w:r>
                          <w:r w:rsidRPr="00A372F5">
                            <w:t>n</w:t>
                          </w:r>
                        </w:ins>
                        <w:ins w:id="1160" w:author="Nguyen Van Chau" w:date="2020-07-29T19:49:00Z">
                          <w:r w:rsidRPr="00A372F5">
                            <w:t xml:space="preserve"> tương ứng</w:t>
                          </w:r>
                        </w:ins>
                      </w:p>
                    </w:txbxContent>
                  </v:textbox>
                </v:roundrect>
              </w:pict>
            </mc:Fallback>
          </mc:AlternateContent>
        </w:r>
      </w:ins>
    </w:p>
    <w:p w14:paraId="7F36A690" w14:textId="26971071" w:rsidR="00147667" w:rsidRPr="00B75B45" w:rsidRDefault="00147667">
      <w:pPr>
        <w:rPr>
          <w:ins w:id="1161" w:author="Nguyen Van Chau" w:date="2020-07-29T16:00:00Z"/>
          <w:color w:val="FF0000"/>
        </w:rPr>
        <w:pPrChange w:id="1162" w:author="LeNga" w:date="2020-07-28T16:18:00Z">
          <w:pPr>
            <w:pStyle w:val="oancuaDanhsach"/>
            <w:numPr>
              <w:numId w:val="42"/>
            </w:numPr>
            <w:spacing w:before="120" w:after="120" w:line="360" w:lineRule="auto"/>
            <w:ind w:left="1080" w:hanging="360"/>
            <w:jc w:val="both"/>
          </w:pPr>
        </w:pPrChange>
      </w:pPr>
    </w:p>
    <w:p w14:paraId="02C8CB1A" w14:textId="1B29CD66" w:rsidR="00147667" w:rsidRPr="00B75B45" w:rsidRDefault="00147667">
      <w:pPr>
        <w:rPr>
          <w:ins w:id="1163" w:author="Nguyen Van Chau" w:date="2020-07-29T16:00:00Z"/>
          <w:color w:val="FF0000"/>
        </w:rPr>
        <w:pPrChange w:id="1164" w:author="LeNga" w:date="2020-07-28T16:18:00Z">
          <w:pPr>
            <w:pStyle w:val="oancuaDanhsach"/>
            <w:numPr>
              <w:numId w:val="42"/>
            </w:numPr>
            <w:spacing w:before="120" w:after="120" w:line="360" w:lineRule="auto"/>
            <w:ind w:left="1080" w:hanging="360"/>
            <w:jc w:val="both"/>
          </w:pPr>
        </w:pPrChange>
      </w:pPr>
    </w:p>
    <w:p w14:paraId="096E497A" w14:textId="7C4AAFE2" w:rsidR="00147667" w:rsidRPr="00B75B45" w:rsidRDefault="00A53A1A">
      <w:pPr>
        <w:rPr>
          <w:ins w:id="1165" w:author="Nguyen Van Chau" w:date="2020-07-29T16:00:00Z"/>
          <w:color w:val="FF0000"/>
        </w:rPr>
        <w:pPrChange w:id="1166" w:author="LeNga" w:date="2020-07-28T16:18:00Z">
          <w:pPr>
            <w:pStyle w:val="oancuaDanhsach"/>
            <w:numPr>
              <w:numId w:val="42"/>
            </w:numPr>
            <w:spacing w:before="120" w:after="120" w:line="360" w:lineRule="auto"/>
            <w:ind w:left="1080" w:hanging="360"/>
            <w:jc w:val="both"/>
          </w:pPr>
        </w:pPrChange>
      </w:pPr>
      <w:ins w:id="1167" w:author="Nguyen Van Chau" w:date="2020-07-29T19:58:00Z">
        <w:r w:rsidRPr="00B75B45">
          <w:rPr>
            <w:noProof/>
            <w:color w:val="FF0000"/>
          </w:rPr>
          <mc:AlternateContent>
            <mc:Choice Requires="wps">
              <w:drawing>
                <wp:anchor distT="0" distB="0" distL="114300" distR="114300" simplePos="0" relativeHeight="251700224" behindDoc="0" locked="0" layoutInCell="1" allowOverlap="1" wp14:anchorId="43F90FA9" wp14:editId="7A29EE7B">
                  <wp:simplePos x="0" y="0"/>
                  <wp:positionH relativeFrom="column">
                    <wp:posOffset>3190875</wp:posOffset>
                  </wp:positionH>
                  <wp:positionV relativeFrom="paragraph">
                    <wp:posOffset>84455</wp:posOffset>
                  </wp:positionV>
                  <wp:extent cx="914400" cy="438150"/>
                  <wp:effectExtent l="0" t="0" r="76200" b="57150"/>
                  <wp:wrapNone/>
                  <wp:docPr id="80" name="Straight Arrow Connector 80"/>
                  <wp:cNvGraphicFramePr/>
                  <a:graphic xmlns:a="http://schemas.openxmlformats.org/drawingml/2006/main">
                    <a:graphicData uri="http://schemas.microsoft.com/office/word/2010/wordprocessingShape">
                      <wps:wsp>
                        <wps:cNvCnPr/>
                        <wps:spPr>
                          <a:xfrm>
                            <a:off x="0" y="0"/>
                            <a:ext cx="9144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7EA66" id="Straight Arrow Connector 80" o:spid="_x0000_s1026" type="#_x0000_t32" style="position:absolute;margin-left:251.25pt;margin-top:6.65pt;width:1in;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" strokecolor="#4472c4 [3204]" strokeweight=".5pt">
                  <v:stroke endarrow="block" joinstyle="miter"/>
                </v:shape>
              </w:pict>
            </mc:Fallback>
          </mc:AlternateContent>
        </w:r>
        <w:r w:rsidRPr="00B75B45">
          <w:rPr>
            <w:noProof/>
            <w:color w:val="FF0000"/>
          </w:rPr>
          <mc:AlternateContent>
            <mc:Choice Requires="wps">
              <w:drawing>
                <wp:anchor distT="0" distB="0" distL="114300" distR="114300" simplePos="0" relativeHeight="251695104" behindDoc="0" locked="0" layoutInCell="1" allowOverlap="1" wp14:anchorId="576B0432" wp14:editId="35AEF0A7">
                  <wp:simplePos x="0" y="0"/>
                  <wp:positionH relativeFrom="column">
                    <wp:posOffset>2924175</wp:posOffset>
                  </wp:positionH>
                  <wp:positionV relativeFrom="paragraph">
                    <wp:posOffset>74930</wp:posOffset>
                  </wp:positionV>
                  <wp:extent cx="971550" cy="457200"/>
                  <wp:effectExtent l="38100" t="38100" r="19050" b="19050"/>
                  <wp:wrapNone/>
                  <wp:docPr id="72" name="Straight Arrow Connector 72"/>
                  <wp:cNvGraphicFramePr/>
                  <a:graphic xmlns:a="http://schemas.openxmlformats.org/drawingml/2006/main">
                    <a:graphicData uri="http://schemas.microsoft.com/office/word/2010/wordprocessingShape">
                      <wps:wsp>
                        <wps:cNvCnPr/>
                        <wps:spPr>
                          <a:xfrm flipH="1" flipV="1">
                            <a:off x="0" y="0"/>
                            <a:ext cx="9715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1045E" id="Straight Arrow Connector 72" o:spid="_x0000_s1026" type="#_x0000_t32" style="position:absolute;margin-left:230.25pt;margin-top:5.9pt;width:76.5pt;height:36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" strokecolor="#4472c4 [3204]" strokeweight=".5pt">
                  <v:stroke endarrow="block" joinstyle="miter"/>
                </v:shape>
              </w:pict>
            </mc:Fallback>
          </mc:AlternateContent>
        </w:r>
      </w:ins>
    </w:p>
    <w:p w14:paraId="319D3A50" w14:textId="5FD6B94B" w:rsidR="00147667" w:rsidRPr="00B75B45" w:rsidRDefault="00147667">
      <w:pPr>
        <w:rPr>
          <w:ins w:id="1168" w:author="Nguyen Van Chau" w:date="2020-07-29T16:00:00Z"/>
          <w:color w:val="FF0000"/>
        </w:rPr>
        <w:pPrChange w:id="1169" w:author="LeNga" w:date="2020-07-28T16:18:00Z">
          <w:pPr>
            <w:pStyle w:val="oancuaDanhsach"/>
            <w:numPr>
              <w:numId w:val="42"/>
            </w:numPr>
            <w:spacing w:before="120" w:after="120" w:line="360" w:lineRule="auto"/>
            <w:ind w:left="1080" w:hanging="360"/>
            <w:jc w:val="both"/>
          </w:pPr>
        </w:pPrChange>
      </w:pPr>
    </w:p>
    <w:p w14:paraId="3D4A35CC" w14:textId="65D12C63" w:rsidR="00147667" w:rsidRPr="00B75B45" w:rsidRDefault="00A53A1A">
      <w:pPr>
        <w:rPr>
          <w:ins w:id="1170" w:author="Nguyen Van Chau" w:date="2020-07-29T16:00:00Z"/>
          <w:color w:val="FF0000"/>
        </w:rPr>
        <w:pPrChange w:id="1171" w:author="LeNga" w:date="2020-07-28T16:18:00Z">
          <w:pPr>
            <w:pStyle w:val="oancuaDanhsach"/>
            <w:numPr>
              <w:numId w:val="42"/>
            </w:numPr>
            <w:spacing w:before="120" w:after="120" w:line="360" w:lineRule="auto"/>
            <w:ind w:left="1080" w:hanging="360"/>
            <w:jc w:val="both"/>
          </w:pPr>
        </w:pPrChange>
      </w:pPr>
      <w:ins w:id="1172" w:author="Nguyen Van Chau" w:date="2020-07-29T19:55:00Z">
        <w:r w:rsidRPr="00B75B45">
          <w:rPr>
            <w:noProof/>
            <w:color w:val="FF0000"/>
          </w:rPr>
          <mc:AlternateContent>
            <mc:Choice Requires="wps">
              <w:drawing>
                <wp:anchor distT="0" distB="0" distL="114300" distR="114300" simplePos="0" relativeHeight="251644928" behindDoc="0" locked="0" layoutInCell="1" allowOverlap="1" wp14:anchorId="7A2BDDE8" wp14:editId="1352F5D6">
                  <wp:simplePos x="0" y="0"/>
                  <wp:positionH relativeFrom="column">
                    <wp:posOffset>1014095</wp:posOffset>
                  </wp:positionH>
                  <wp:positionV relativeFrom="paragraph">
                    <wp:posOffset>447675</wp:posOffset>
                  </wp:positionV>
                  <wp:extent cx="300355" cy="0"/>
                  <wp:effectExtent l="0" t="76200" r="23495" b="95250"/>
                  <wp:wrapNone/>
                  <wp:docPr id="45" name="Straight Arrow Connector 45"/>
                  <wp:cNvGraphicFramePr/>
                  <a:graphic xmlns:a="http://schemas.openxmlformats.org/drawingml/2006/main">
                    <a:graphicData uri="http://schemas.microsoft.com/office/word/2010/wordprocessingShape">
                      <wps:wsp>
                        <wps:cNvCnPr/>
                        <wps:spPr>
                          <a:xfrm>
                            <a:off x="0" y="0"/>
                            <a:ext cx="300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C37A0" id="Straight Arrow Connector 45" o:spid="_x0000_s1026" type="#_x0000_t32" style="position:absolute;margin-left:79.85pt;margin-top:35.25pt;width:23.6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" strokecolor="#4472c4 [3204]" strokeweight=".5pt">
                  <v:stroke endarrow="block" joinstyle="miter"/>
                </v:shape>
              </w:pict>
            </mc:Fallback>
          </mc:AlternateContent>
        </w:r>
        <w:r w:rsidRPr="00B75B45">
          <w:rPr>
            <w:noProof/>
            <w:color w:val="FF0000"/>
          </w:rPr>
          <mc:AlternateContent>
            <mc:Choice Requires="wps">
              <w:drawing>
                <wp:anchor distT="0" distB="0" distL="114300" distR="114300" simplePos="0" relativeHeight="251679744" behindDoc="0" locked="0" layoutInCell="1" allowOverlap="1" wp14:anchorId="697A5120" wp14:editId="70ADCAF0">
                  <wp:simplePos x="0" y="0"/>
                  <wp:positionH relativeFrom="column">
                    <wp:posOffset>2271395</wp:posOffset>
                  </wp:positionH>
                  <wp:positionV relativeFrom="paragraph">
                    <wp:posOffset>447675</wp:posOffset>
                  </wp:positionV>
                  <wp:extent cx="300355" cy="0"/>
                  <wp:effectExtent l="0" t="76200" r="23495" b="95250"/>
                  <wp:wrapNone/>
                  <wp:docPr id="49" name="Straight Arrow Connector 49"/>
                  <wp:cNvGraphicFramePr/>
                  <a:graphic xmlns:a="http://schemas.openxmlformats.org/drawingml/2006/main">
                    <a:graphicData uri="http://schemas.microsoft.com/office/word/2010/wordprocessingShape">
                      <wps:wsp>
                        <wps:cNvCnPr/>
                        <wps:spPr>
                          <a:xfrm>
                            <a:off x="0" y="0"/>
                            <a:ext cx="300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2CC82C" id="Straight Arrow Connector 49" o:spid="_x0000_s1026" type="#_x0000_t32" style="position:absolute;margin-left:178.85pt;margin-top:35.25pt;width:23.6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OB1QEAAAEEAAAOAAAAZHJzL2Uyb0RvYy54bWysU9uO0zAQfUfiHyy/06S7LI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" strokecolor="#4472c4 [3204]" strokeweight=".5pt">
                  <v:stroke endarrow="block" joinstyle="miter"/>
                </v:shape>
              </w:pict>
            </mc:Fallback>
          </mc:AlternateContent>
        </w:r>
      </w:ins>
      <w:ins w:id="1173" w:author="Nguyen Van Chau" w:date="2020-07-29T19:56:00Z">
        <w:r w:rsidRPr="00B75B45">
          <w:rPr>
            <w:noProof/>
            <w:color w:val="FF0000"/>
          </w:rPr>
          <mc:AlternateContent>
            <mc:Choice Requires="wps">
              <w:drawing>
                <wp:anchor distT="0" distB="0" distL="114300" distR="114300" simplePos="0" relativeHeight="251689984" behindDoc="0" locked="0" layoutInCell="1" allowOverlap="1" wp14:anchorId="517DBC4D" wp14:editId="564F3BDE">
                  <wp:simplePos x="0" y="0"/>
                  <wp:positionH relativeFrom="column">
                    <wp:posOffset>3547745</wp:posOffset>
                  </wp:positionH>
                  <wp:positionV relativeFrom="paragraph">
                    <wp:posOffset>447675</wp:posOffset>
                  </wp:positionV>
                  <wp:extent cx="300355" cy="0"/>
                  <wp:effectExtent l="0" t="76200" r="23495" b="95250"/>
                  <wp:wrapNone/>
                  <wp:docPr id="54" name="Straight Arrow Connector 54"/>
                  <wp:cNvGraphicFramePr/>
                  <a:graphic xmlns:a="http://schemas.openxmlformats.org/drawingml/2006/main">
                    <a:graphicData uri="http://schemas.microsoft.com/office/word/2010/wordprocessingShape">
                      <wps:wsp>
                        <wps:cNvCnPr/>
                        <wps:spPr>
                          <a:xfrm>
                            <a:off x="0" y="0"/>
                            <a:ext cx="300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0233D" id="Straight Arrow Connector 54" o:spid="_x0000_s1026" type="#_x0000_t32" style="position:absolute;margin-left:279.35pt;margin-top:35.25pt;width:23.6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" strokecolor="#4472c4 [3204]" strokeweight=".5pt">
                  <v:stroke endarrow="block" joinstyle="miter"/>
                </v:shape>
              </w:pict>
            </mc:Fallback>
          </mc:AlternateContent>
        </w:r>
      </w:ins>
      <w:ins w:id="1174" w:author="Nguyen Van Chau" w:date="2020-07-29T19:50:00Z">
        <w:r w:rsidRPr="00B75B45">
          <w:rPr>
            <w:noProof/>
            <w:color w:val="FF0000"/>
          </w:rPr>
          <mc:AlternateContent>
            <mc:Choice Requires="wps">
              <w:drawing>
                <wp:anchor distT="0" distB="0" distL="114300" distR="114300" simplePos="0" relativeHeight="251634688" behindDoc="0" locked="0" layoutInCell="1" allowOverlap="1" wp14:anchorId="4BD43478" wp14:editId="38B89608">
                  <wp:simplePos x="0" y="0"/>
                  <wp:positionH relativeFrom="column">
                    <wp:posOffset>0</wp:posOffset>
                  </wp:positionH>
                  <wp:positionV relativeFrom="paragraph">
                    <wp:posOffset>28575</wp:posOffset>
                  </wp:positionV>
                  <wp:extent cx="1014095" cy="800100"/>
                  <wp:effectExtent l="0" t="0" r="14605" b="19050"/>
                  <wp:wrapNone/>
                  <wp:docPr id="31" name="Rounded Rectangle 31"/>
                  <wp:cNvGraphicFramePr/>
                  <a:graphic xmlns:a="http://schemas.openxmlformats.org/drawingml/2006/main">
                    <a:graphicData uri="http://schemas.microsoft.com/office/word/2010/wordprocessingShape">
                      <wps:wsp>
                        <wps:cNvSpPr/>
                        <wps:spPr>
                          <a:xfrm>
                            <a:off x="0" y="0"/>
                            <a:ext cx="1014095" cy="800100"/>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656CDF9" w14:textId="5483B824" w:rsidR="00F84127" w:rsidRPr="00A372F5" w:rsidRDefault="00F84127">
                              <w:pPr>
                                <w:jc w:val="center"/>
                                <w:pPrChange w:id="1175" w:author="Nguyen Van Chau" w:date="2020-07-29T15:59:00Z">
                                  <w:pPr/>
                                </w:pPrChange>
                              </w:pPr>
                              <w:ins w:id="1176" w:author="Nguyen Van Chau" w:date="2020-07-29T19:50:00Z">
                                <w:r w:rsidRPr="00DB05C9">
                                  <w:t xml:space="preserve">Ảnh </w:t>
                                </w:r>
                              </w:ins>
                              <w:ins w:id="1177" w:author="Nguyen Van Chau" w:date="2020-07-29T19:51:00Z">
                                <w:r w:rsidRPr="00DB05C9">
                                  <w:t>chứa khuôn mặt điểm danh</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D43478" id="Rounded Rectangle 31" o:spid="_x0000_s1035" style="position:absolute;margin-left:0;margin-top:2.25pt;width:79.85pt;height:6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" filled="f" strokecolor="#4472c4 [3204]">
                  <v:textbox>
                    <w:txbxContent>
                      <w:p w14:paraId="6656CDF9" w14:textId="5483B824" w:rsidR="00F84127" w:rsidRPr="00A372F5" w:rsidRDefault="00F84127">
                        <w:pPr>
                          <w:jc w:val="center"/>
                          <w:pPrChange w:id="1178" w:author="Nguyen Van Chau" w:date="2020-07-29T15:59:00Z">
                            <w:pPr/>
                          </w:pPrChange>
                        </w:pPr>
                        <w:ins w:id="1179" w:author="Nguyen Van Chau" w:date="2020-07-29T19:50:00Z">
                          <w:r w:rsidRPr="00DB05C9">
                            <w:t xml:space="preserve">Ảnh </w:t>
                          </w:r>
                        </w:ins>
                        <w:ins w:id="1180" w:author="Nguyen Van Chau" w:date="2020-07-29T19:51:00Z">
                          <w:r w:rsidRPr="00DB05C9">
                            <w:t>chứa khuôn mặt điểm danh</w:t>
                          </w:r>
                        </w:ins>
                      </w:p>
                    </w:txbxContent>
                  </v:textbox>
                </v:roundrect>
              </w:pict>
            </mc:Fallback>
          </mc:AlternateContent>
        </w:r>
      </w:ins>
      <w:ins w:id="1181" w:author="Nguyen Van Chau" w:date="2020-07-29T19:52:00Z">
        <w:r w:rsidRPr="00B75B45">
          <w:rPr>
            <w:noProof/>
            <w:color w:val="FF0000"/>
          </w:rPr>
          <mc:AlternateContent>
            <mc:Choice Requires="wps">
              <w:drawing>
                <wp:anchor distT="0" distB="0" distL="114300" distR="114300" simplePos="0" relativeHeight="251669504" behindDoc="0" locked="0" layoutInCell="1" allowOverlap="1" wp14:anchorId="36929D1C" wp14:editId="1C607757">
                  <wp:simplePos x="0" y="0"/>
                  <wp:positionH relativeFrom="column">
                    <wp:posOffset>1323975</wp:posOffset>
                  </wp:positionH>
                  <wp:positionV relativeFrom="paragraph">
                    <wp:posOffset>152400</wp:posOffset>
                  </wp:positionV>
                  <wp:extent cx="952500" cy="561975"/>
                  <wp:effectExtent l="0" t="0" r="19050" b="28575"/>
                  <wp:wrapNone/>
                  <wp:docPr id="35" name="Rounded Rectangle 35"/>
                  <wp:cNvGraphicFramePr/>
                  <a:graphic xmlns:a="http://schemas.openxmlformats.org/drawingml/2006/main">
                    <a:graphicData uri="http://schemas.microsoft.com/office/word/2010/wordprocessingShape">
                      <wps:wsp>
                        <wps:cNvSpPr/>
                        <wps:spPr>
                          <a:xfrm>
                            <a:off x="0" y="0"/>
                            <a:ext cx="952500" cy="5619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013FFCA" w14:textId="77777777" w:rsidR="00F84127" w:rsidRPr="00A372F5" w:rsidRDefault="00F84127">
                              <w:pPr>
                                <w:jc w:val="center"/>
                                <w:pPrChange w:id="1182" w:author="Nguyen Van Chau" w:date="2020-07-29T15:59:00Z">
                                  <w:pPr/>
                                </w:pPrChange>
                              </w:pPr>
                              <w:ins w:id="1183" w:author="Nguyen Van Chau" w:date="2020-07-29T19:52:00Z">
                                <w:r w:rsidRPr="00DB05C9">
                                  <w:t>Phát hiện khuôn mặt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29D1C" id="Rounded Rectangle 35" o:spid="_x0000_s1036" style="position:absolute;margin-left:104.25pt;margin-top:12pt;width:75pt;height: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" filled="f" strokecolor="#4472c4 [3204]">
                  <v:textbox>
                    <w:txbxContent>
                      <w:p w14:paraId="6013FFCA" w14:textId="77777777" w:rsidR="00F84127" w:rsidRPr="00A372F5" w:rsidRDefault="00F84127">
                        <w:pPr>
                          <w:jc w:val="center"/>
                          <w:pPrChange w:id="1184" w:author="Nguyen Van Chau" w:date="2020-07-29T15:59:00Z">
                            <w:pPr/>
                          </w:pPrChange>
                        </w:pPr>
                        <w:ins w:id="1185" w:author="Nguyen Van Chau" w:date="2020-07-29T19:52:00Z">
                          <w:r w:rsidRPr="00DB05C9">
                            <w:t>Phát hiện khuôn mặt</w:t>
                          </w:r>
                        </w:ins>
                      </w:p>
                    </w:txbxContent>
                  </v:textbox>
                </v:roundrect>
              </w:pict>
            </mc:Fallback>
          </mc:AlternateContent>
        </w:r>
      </w:ins>
      <w:ins w:id="1186" w:author="Nguyen Van Chau" w:date="2020-07-29T19:55:00Z">
        <w:r w:rsidRPr="00B75B45">
          <w:rPr>
            <w:noProof/>
            <w:color w:val="FF0000"/>
          </w:rPr>
          <mc:AlternateContent>
            <mc:Choice Requires="wps">
              <w:drawing>
                <wp:anchor distT="0" distB="0" distL="114300" distR="114300" simplePos="0" relativeHeight="251674624" behindDoc="0" locked="0" layoutInCell="1" allowOverlap="1" wp14:anchorId="6AB53D14" wp14:editId="3BCF148E">
                  <wp:simplePos x="0" y="0"/>
                  <wp:positionH relativeFrom="column">
                    <wp:posOffset>2581275</wp:posOffset>
                  </wp:positionH>
                  <wp:positionV relativeFrom="paragraph">
                    <wp:posOffset>152400</wp:posOffset>
                  </wp:positionV>
                  <wp:extent cx="952500" cy="561975"/>
                  <wp:effectExtent l="0" t="0" r="19050" b="28575"/>
                  <wp:wrapNone/>
                  <wp:docPr id="47" name="Rounded Rectangle 47"/>
                  <wp:cNvGraphicFramePr/>
                  <a:graphic xmlns:a="http://schemas.openxmlformats.org/drawingml/2006/main">
                    <a:graphicData uri="http://schemas.microsoft.com/office/word/2010/wordprocessingShape">
                      <wps:wsp>
                        <wps:cNvSpPr/>
                        <wps:spPr>
                          <a:xfrm>
                            <a:off x="0" y="0"/>
                            <a:ext cx="952500" cy="5619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EEA9E0E" w14:textId="118BB340" w:rsidR="00F84127" w:rsidRPr="00DB05C9" w:rsidRDefault="00F84127">
                              <w:pPr>
                                <w:jc w:val="center"/>
                                <w:pPrChange w:id="1187" w:author="Nguyen Van Chau" w:date="2020-07-29T15:59:00Z">
                                  <w:pPr/>
                                </w:pPrChange>
                              </w:pPr>
                              <w:ins w:id="1188" w:author="Nguyen Van Chau" w:date="2020-07-29T19:55:00Z">
                                <w:r>
                                  <w:t>C</w:t>
                                </w:r>
                              </w:ins>
                              <w:r>
                                <w:t>ă</w:t>
                              </w:r>
                              <w:ins w:id="1189" w:author="Nguyen Van Chau" w:date="2020-07-29T19:55:00Z">
                                <w:r>
                                  <w:t>n chỉnh khuôn mặt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B53D14" id="Rounded Rectangle 47" o:spid="_x0000_s1037" style="position:absolute;margin-left:203.25pt;margin-top:12pt;width:75pt;height:4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" filled="f" strokecolor="#4472c4 [3204]">
                  <v:textbox>
                    <w:txbxContent>
                      <w:p w14:paraId="5EEA9E0E" w14:textId="118BB340" w:rsidR="00F84127" w:rsidRPr="00DB05C9" w:rsidRDefault="00F84127">
                        <w:pPr>
                          <w:jc w:val="center"/>
                          <w:pPrChange w:id="1190" w:author="Nguyen Van Chau" w:date="2020-07-29T15:59:00Z">
                            <w:pPr/>
                          </w:pPrChange>
                        </w:pPr>
                        <w:ins w:id="1191" w:author="Nguyen Van Chau" w:date="2020-07-29T19:55:00Z">
                          <w:r>
                            <w:t>C</w:t>
                          </w:r>
                        </w:ins>
                        <w:r>
                          <w:t>ă</w:t>
                        </w:r>
                        <w:ins w:id="1192" w:author="Nguyen Van Chau" w:date="2020-07-29T19:55:00Z">
                          <w:r>
                            <w:t>n chỉnh khuôn mặt</w:t>
                          </w:r>
                        </w:ins>
                      </w:p>
                    </w:txbxContent>
                  </v:textbox>
                </v:roundrect>
              </w:pict>
            </mc:Fallback>
          </mc:AlternateContent>
        </w:r>
      </w:ins>
      <w:ins w:id="1193" w:author="Nguyen Van Chau" w:date="2020-07-29T19:56:00Z">
        <w:r w:rsidRPr="00B75B45">
          <w:rPr>
            <w:noProof/>
            <w:color w:val="FF0000"/>
          </w:rPr>
          <mc:AlternateContent>
            <mc:Choice Requires="wps">
              <w:drawing>
                <wp:anchor distT="0" distB="0" distL="114300" distR="114300" simplePos="0" relativeHeight="251684864" behindDoc="0" locked="0" layoutInCell="1" allowOverlap="1" wp14:anchorId="592521DC" wp14:editId="12545E29">
                  <wp:simplePos x="0" y="0"/>
                  <wp:positionH relativeFrom="column">
                    <wp:posOffset>3857625</wp:posOffset>
                  </wp:positionH>
                  <wp:positionV relativeFrom="paragraph">
                    <wp:posOffset>152400</wp:posOffset>
                  </wp:positionV>
                  <wp:extent cx="952500" cy="561975"/>
                  <wp:effectExtent l="0" t="0" r="19050" b="28575"/>
                  <wp:wrapNone/>
                  <wp:docPr id="51" name="Rounded Rectangle 51"/>
                  <wp:cNvGraphicFramePr/>
                  <a:graphic xmlns:a="http://schemas.openxmlformats.org/drawingml/2006/main">
                    <a:graphicData uri="http://schemas.microsoft.com/office/word/2010/wordprocessingShape">
                      <wps:wsp>
                        <wps:cNvSpPr/>
                        <wps:spPr>
                          <a:xfrm>
                            <a:off x="0" y="0"/>
                            <a:ext cx="952500" cy="5619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2E408BE" w14:textId="6B08A27B" w:rsidR="00F84127" w:rsidRPr="00DB05C9" w:rsidRDefault="00F84127">
                              <w:pPr>
                                <w:jc w:val="center"/>
                                <w:pPrChange w:id="1194" w:author="Nguyen Van Chau" w:date="2020-07-29T19:57:00Z">
                                  <w:pPr/>
                                </w:pPrChange>
                              </w:pPr>
                              <w:ins w:id="1195" w:author="Nguyen Van Chau" w:date="2020-07-29T19:57:00Z">
                                <w:r>
                                  <w:t>Xác định khuôn mặt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521DC" id="Rounded Rectangle 51" o:spid="_x0000_s1038" style="position:absolute;margin-left:303.75pt;margin-top:12pt;width:75pt;height:4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" filled="f" strokecolor="#4472c4 [3204]">
                  <v:textbox>
                    <w:txbxContent>
                      <w:p w14:paraId="12E408BE" w14:textId="6B08A27B" w:rsidR="00F84127" w:rsidRPr="00DB05C9" w:rsidRDefault="00F84127">
                        <w:pPr>
                          <w:jc w:val="center"/>
                          <w:pPrChange w:id="1196" w:author="Nguyen Van Chau" w:date="2020-07-29T19:57:00Z">
                            <w:pPr/>
                          </w:pPrChange>
                        </w:pPr>
                        <w:ins w:id="1197" w:author="Nguyen Van Chau" w:date="2020-07-29T19:57:00Z">
                          <w:r>
                            <w:t>Xác định khuôn mặt</w:t>
                          </w:r>
                        </w:ins>
                      </w:p>
                    </w:txbxContent>
                  </v:textbox>
                </v:roundrect>
              </w:pict>
            </mc:Fallback>
          </mc:AlternateContent>
        </w:r>
      </w:ins>
    </w:p>
    <w:p w14:paraId="75CDE7E7" w14:textId="4E63B6E7" w:rsidR="00147667" w:rsidRPr="00B75B45" w:rsidRDefault="00147667">
      <w:pPr>
        <w:rPr>
          <w:ins w:id="1198" w:author="LeNga" w:date="2020-07-28T16:18:00Z"/>
          <w:color w:val="FF0000"/>
        </w:rPr>
        <w:pPrChange w:id="1199" w:author="LeNga" w:date="2020-07-28T16:18:00Z">
          <w:pPr>
            <w:pStyle w:val="oancuaDanhsach"/>
            <w:numPr>
              <w:numId w:val="42"/>
            </w:numPr>
            <w:spacing w:before="120" w:after="120" w:line="360" w:lineRule="auto"/>
            <w:ind w:left="1080" w:hanging="360"/>
            <w:jc w:val="both"/>
          </w:pPr>
        </w:pPrChange>
      </w:pPr>
    </w:p>
    <w:p w14:paraId="1E467489" w14:textId="38D7114D" w:rsidR="000B2122" w:rsidRDefault="000B2122">
      <w:pPr>
        <w:rPr>
          <w:ins w:id="1200" w:author="Nguyen Van Chau" w:date="2020-07-29T15:58:00Z"/>
        </w:rPr>
        <w:pPrChange w:id="1201" w:author="LeNga" w:date="2020-07-28T16:18:00Z">
          <w:pPr>
            <w:pStyle w:val="oancuaDanhsach"/>
            <w:numPr>
              <w:numId w:val="42"/>
            </w:numPr>
            <w:spacing w:before="120" w:after="120" w:line="360" w:lineRule="auto"/>
            <w:ind w:left="1080" w:hanging="360"/>
            <w:jc w:val="both"/>
          </w:pPr>
        </w:pPrChange>
      </w:pPr>
    </w:p>
    <w:bookmarkEnd w:id="1104"/>
    <w:p w14:paraId="61BFEDB7" w14:textId="5CCE0CAE" w:rsidR="00147667" w:rsidRDefault="00BD1430">
      <w:pPr>
        <w:rPr>
          <w:ins w:id="1202" w:author="Nguyen Van Chau" w:date="2020-07-29T16:00:00Z"/>
          <w:b/>
          <w:bCs/>
        </w:rPr>
      </w:pPr>
      <w:ins w:id="1203" w:author="Nguyen Van Chau" w:date="2020-07-29T20:02:00Z">
        <w:r>
          <w:rPr>
            <w:noProof/>
          </w:rPr>
          <mc:AlternateContent>
            <mc:Choice Requires="wps">
              <w:drawing>
                <wp:anchor distT="0" distB="0" distL="114300" distR="114300" simplePos="0" relativeHeight="251720704" behindDoc="0" locked="0" layoutInCell="1" allowOverlap="1" wp14:anchorId="67C96047" wp14:editId="49AD04D0">
                  <wp:simplePos x="0" y="0"/>
                  <wp:positionH relativeFrom="column">
                    <wp:posOffset>2447925</wp:posOffset>
                  </wp:positionH>
                  <wp:positionV relativeFrom="paragraph">
                    <wp:posOffset>944880</wp:posOffset>
                  </wp:positionV>
                  <wp:extent cx="704850" cy="0"/>
                  <wp:effectExtent l="3810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44444" id="Straight Arrow Connector 88" o:spid="_x0000_s1026" type="#_x0000_t32" style="position:absolute;margin-left:192.75pt;margin-top:74.4pt;width:55.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47554CAD" wp14:editId="0D9E8911">
                  <wp:simplePos x="0" y="0"/>
                  <wp:positionH relativeFrom="column">
                    <wp:posOffset>3638550</wp:posOffset>
                  </wp:positionH>
                  <wp:positionV relativeFrom="paragraph">
                    <wp:posOffset>135255</wp:posOffset>
                  </wp:positionV>
                  <wp:extent cx="628650" cy="533400"/>
                  <wp:effectExtent l="38100" t="0" r="19050" b="57150"/>
                  <wp:wrapNone/>
                  <wp:docPr id="86" name="Straight Arrow Connector 86"/>
                  <wp:cNvGraphicFramePr/>
                  <a:graphic xmlns:a="http://schemas.openxmlformats.org/drawingml/2006/main">
                    <a:graphicData uri="http://schemas.microsoft.com/office/word/2010/wordprocessingShape">
                      <wps:wsp>
                        <wps:cNvCnPr/>
                        <wps:spPr>
                          <a:xfrm flipH="1">
                            <a:off x="0" y="0"/>
                            <a:ext cx="6286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CE721A" id="Straight Arrow Connector 86" o:spid="_x0000_s1026" type="#_x0000_t32" style="position:absolute;margin-left:286.5pt;margin-top:10.65pt;width:49.5pt;height:42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" strokecolor="#4472c4 [3204]" strokeweight=".5pt">
                  <v:stroke endarrow="block" joinstyle="miter"/>
                </v:shape>
              </w:pict>
            </mc:Fallback>
          </mc:AlternateContent>
        </w:r>
      </w:ins>
      <w:ins w:id="1204" w:author="Nguyen Van Chau" w:date="2020-07-29T20:01:00Z">
        <w:r w:rsidR="00490906">
          <w:rPr>
            <w:noProof/>
          </w:rPr>
          <mc:AlternateContent>
            <mc:Choice Requires="wps">
              <w:drawing>
                <wp:anchor distT="0" distB="0" distL="114300" distR="114300" simplePos="0" relativeHeight="251705344" behindDoc="0" locked="0" layoutInCell="1" allowOverlap="1" wp14:anchorId="1C529C19" wp14:editId="15FCFB10">
                  <wp:simplePos x="0" y="0"/>
                  <wp:positionH relativeFrom="column">
                    <wp:posOffset>3143250</wp:posOffset>
                  </wp:positionH>
                  <wp:positionV relativeFrom="paragraph">
                    <wp:posOffset>668655</wp:posOffset>
                  </wp:positionV>
                  <wp:extent cx="952500" cy="561975"/>
                  <wp:effectExtent l="0" t="0" r="19050" b="28575"/>
                  <wp:wrapNone/>
                  <wp:docPr id="81" name="Rounded Rectangle 81"/>
                  <wp:cNvGraphicFramePr/>
                  <a:graphic xmlns:a="http://schemas.openxmlformats.org/drawingml/2006/main">
                    <a:graphicData uri="http://schemas.microsoft.com/office/word/2010/wordprocessingShape">
                      <wps:wsp>
                        <wps:cNvSpPr/>
                        <wps:spPr>
                          <a:xfrm>
                            <a:off x="0" y="0"/>
                            <a:ext cx="952500" cy="5619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4092F49" w14:textId="4B33EFD1" w:rsidR="00F84127" w:rsidRPr="00DB05C9" w:rsidRDefault="00F84127">
                              <w:pPr>
                                <w:jc w:val="center"/>
                                <w:pPrChange w:id="1205" w:author="Nguyen Van Chau" w:date="2020-07-29T19:57:00Z">
                                  <w:pPr/>
                                </w:pPrChange>
                              </w:pPr>
                              <w:ins w:id="1206" w:author="Nguyen Van Chau" w:date="2020-07-29T20:01:00Z">
                                <w:r>
                                  <w:t>Điểm danh</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29C19" id="Rounded Rectangle 81" o:spid="_x0000_s1039" style="position:absolute;margin-left:247.5pt;margin-top:52.65pt;width:75pt;height:4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" filled="f" strokecolor="#4472c4 [3204]">
                  <v:textbox>
                    <w:txbxContent>
                      <w:p w14:paraId="64092F49" w14:textId="4B33EFD1" w:rsidR="00F84127" w:rsidRPr="00DB05C9" w:rsidRDefault="00F84127">
                        <w:pPr>
                          <w:jc w:val="center"/>
                          <w:pPrChange w:id="1207" w:author="Nguyen Van Chau" w:date="2020-07-29T19:57:00Z">
                            <w:pPr/>
                          </w:pPrChange>
                        </w:pPr>
                        <w:ins w:id="1208" w:author="Nguyen Van Chau" w:date="2020-07-29T20:01:00Z">
                          <w:r>
                            <w:t>Điểm danh</w:t>
                          </w:r>
                        </w:ins>
                      </w:p>
                    </w:txbxContent>
                  </v:textbox>
                </v:roundrect>
              </w:pict>
            </mc:Fallback>
          </mc:AlternateContent>
        </w:r>
        <w:r w:rsidR="00490906" w:rsidRPr="003E2ACE">
          <w:rPr>
            <w:noProof/>
          </w:rPr>
          <mc:AlternateContent>
            <mc:Choice Requires="wps">
              <w:drawing>
                <wp:anchor distT="0" distB="0" distL="114300" distR="114300" simplePos="0" relativeHeight="251710464" behindDoc="0" locked="0" layoutInCell="1" allowOverlap="1" wp14:anchorId="516F7459" wp14:editId="25385CE5">
                  <wp:simplePos x="0" y="0"/>
                  <wp:positionH relativeFrom="column">
                    <wp:posOffset>1419225</wp:posOffset>
                  </wp:positionH>
                  <wp:positionV relativeFrom="paragraph">
                    <wp:posOffset>525780</wp:posOffset>
                  </wp:positionV>
                  <wp:extent cx="1014095" cy="800100"/>
                  <wp:effectExtent l="0" t="0" r="14605" b="19050"/>
                  <wp:wrapNone/>
                  <wp:docPr id="83" name="Rounded Rectangle 83"/>
                  <wp:cNvGraphicFramePr/>
                  <a:graphic xmlns:a="http://schemas.openxmlformats.org/drawingml/2006/main">
                    <a:graphicData uri="http://schemas.microsoft.com/office/word/2010/wordprocessingShape">
                      <wps:wsp>
                        <wps:cNvSpPr/>
                        <wps:spPr>
                          <a:xfrm>
                            <a:off x="0" y="0"/>
                            <a:ext cx="1014095" cy="800100"/>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8EF10CB" w14:textId="0894E1A8" w:rsidR="00F84127" w:rsidRPr="00DB05C9" w:rsidRDefault="00F84127">
                              <w:pPr>
                                <w:jc w:val="center"/>
                                <w:pPrChange w:id="1209" w:author="Nguyen Van Chau" w:date="2020-07-29T15:59:00Z">
                                  <w:pPr/>
                                </w:pPrChange>
                              </w:pPr>
                              <w:ins w:id="1210" w:author="Nguyen Van Chau" w:date="2020-07-29T20:01:00Z">
                                <w:r>
                                  <w:t>Hiển thị kết quả lên giao diện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F7459" id="Rounded Rectangle 83" o:spid="_x0000_s1040" style="position:absolute;margin-left:111.75pt;margin-top:41.4pt;width:79.85pt;height:6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" filled="f" strokecolor="#4472c4 [3204]">
                  <v:textbox>
                    <w:txbxContent>
                      <w:p w14:paraId="48EF10CB" w14:textId="0894E1A8" w:rsidR="00F84127" w:rsidRPr="00DB05C9" w:rsidRDefault="00F84127">
                        <w:pPr>
                          <w:jc w:val="center"/>
                          <w:pPrChange w:id="1211" w:author="Nguyen Van Chau" w:date="2020-07-29T15:59:00Z">
                            <w:pPr/>
                          </w:pPrChange>
                        </w:pPr>
                        <w:ins w:id="1212" w:author="Nguyen Van Chau" w:date="2020-07-29T20:01:00Z">
                          <w:r>
                            <w:t>Hiển thị kết quả lên giao diện</w:t>
                          </w:r>
                        </w:ins>
                      </w:p>
                    </w:txbxContent>
                  </v:textbox>
                </v:roundrect>
              </w:pict>
            </mc:Fallback>
          </mc:AlternateContent>
        </w:r>
      </w:ins>
      <w:ins w:id="1213" w:author="Nguyen Van Chau" w:date="2020-07-29T16:00:00Z">
        <w:r w:rsidR="00147667">
          <w:br w:type="page"/>
        </w:r>
      </w:ins>
    </w:p>
    <w:p w14:paraId="54A0BA83" w14:textId="2969FA9C" w:rsidR="0009016D" w:rsidRPr="00DB05C9" w:rsidDel="000B2122" w:rsidRDefault="0009016D">
      <w:pPr>
        <w:rPr>
          <w:ins w:id="1214" w:author="LeNga" w:date="2020-07-28T16:18:00Z"/>
          <w:del w:id="1215" w:author="Nguyen Van Chau" w:date="2020-07-29T15:58:00Z"/>
        </w:rPr>
        <w:pPrChange w:id="1216" w:author="LeNga" w:date="2020-07-28T16:18:00Z">
          <w:pPr>
            <w:pStyle w:val="oancuaDanhsach"/>
            <w:numPr>
              <w:numId w:val="42"/>
            </w:numPr>
            <w:spacing w:before="120" w:after="120" w:line="360" w:lineRule="auto"/>
            <w:ind w:left="1080" w:hanging="360"/>
            <w:jc w:val="both"/>
          </w:pPr>
        </w:pPrChange>
      </w:pPr>
      <w:ins w:id="1217" w:author="LeNga" w:date="2020-07-28T16:18:00Z">
        <w:del w:id="1218" w:author="Nguyen Van Chau" w:date="2020-07-29T15:58:00Z">
          <w:r w:rsidDel="000B2122">
            <w:lastRenderedPageBreak/>
            <w:delText>Cẽ sơ đồ các bước danhng  alignment)</w:delText>
          </w:r>
        </w:del>
      </w:ins>
    </w:p>
    <w:p w14:paraId="4789EE07" w14:textId="1372FC83" w:rsidR="00AD5792" w:rsidDel="0009016D" w:rsidRDefault="00AD5792" w:rsidP="00AD5792">
      <w:pPr>
        <w:pStyle w:val="u2"/>
        <w:rPr>
          <w:del w:id="1219" w:author="LeNga" w:date="2020-07-28T16:17:00Z"/>
          <w:color w:val="000000"/>
          <w:sz w:val="26"/>
          <w:szCs w:val="26"/>
        </w:rPr>
      </w:pPr>
      <w:del w:id="1220" w:author="LeNga" w:date="2020-07-28T16:17:00Z">
        <w:r w:rsidDel="0009016D">
          <w:rPr>
            <w:color w:val="000000"/>
            <w:sz w:val="26"/>
            <w:szCs w:val="26"/>
          </w:rPr>
          <w:delText>4</w:delText>
        </w:r>
        <w:r w:rsidRPr="00EA2CF0" w:rsidDel="0009016D">
          <w:rPr>
            <w:color w:val="000000"/>
            <w:sz w:val="26"/>
            <w:szCs w:val="26"/>
          </w:rPr>
          <w:delText>.</w:delText>
        </w:r>
        <w:r w:rsidDel="0009016D">
          <w:rPr>
            <w:color w:val="000000"/>
            <w:sz w:val="26"/>
            <w:szCs w:val="26"/>
            <w:lang w:val="en-US"/>
          </w:rPr>
          <w:delText>2</w:delText>
        </w:r>
        <w:r w:rsidRPr="00EA2CF0" w:rsidDel="0009016D">
          <w:rPr>
            <w:color w:val="000000"/>
            <w:sz w:val="26"/>
            <w:szCs w:val="26"/>
          </w:rPr>
          <w:delText xml:space="preserve"> </w:delText>
        </w:r>
      </w:del>
      <w:del w:id="1221" w:author="LeNga" w:date="2020-07-28T16:16:00Z">
        <w:r w:rsidDel="0009016D">
          <w:rPr>
            <w:color w:val="000000"/>
            <w:sz w:val="26"/>
            <w:szCs w:val="26"/>
            <w:lang w:val="en-US"/>
          </w:rPr>
          <w:delText>Xây dựng</w:delText>
        </w:r>
        <w:r w:rsidRPr="00EA2CF0" w:rsidDel="0009016D">
          <w:rPr>
            <w:color w:val="000000"/>
            <w:sz w:val="26"/>
            <w:szCs w:val="26"/>
          </w:rPr>
          <w:delText>:</w:delText>
        </w:r>
      </w:del>
    </w:p>
    <w:p w14:paraId="50E7129A" w14:textId="08199F17" w:rsidR="00544CA7" w:rsidRDefault="00720E14" w:rsidP="00C82C07">
      <w:pPr>
        <w:pStyle w:val="u3"/>
      </w:pPr>
      <w:bookmarkStart w:id="1222" w:name="_Toc47383829"/>
      <w:ins w:id="1223" w:author="Nguyen Van Chau" w:date="2020-07-29T15:53:00Z">
        <w:r>
          <w:t>3</w:t>
        </w:r>
      </w:ins>
      <w:del w:id="1224" w:author="Nguyen Van Chau" w:date="2020-07-29T15:53:00Z">
        <w:r w:rsidR="00AA5BC9" w:rsidDel="00720E14">
          <w:delText>4</w:delText>
        </w:r>
      </w:del>
      <w:r w:rsidR="00AA5BC9" w:rsidRPr="00EA2CF0">
        <w:t>.</w:t>
      </w:r>
      <w:del w:id="1225" w:author="LeNga" w:date="2020-07-28T16:17:00Z">
        <w:r w:rsidR="00AA5BC9" w:rsidDel="0009016D">
          <w:delText>2</w:delText>
        </w:r>
      </w:del>
      <w:ins w:id="1226" w:author="LeNga" w:date="2020-07-28T16:17:00Z">
        <w:r w:rsidR="0009016D">
          <w:t>1</w:t>
        </w:r>
      </w:ins>
      <w:r w:rsidR="00AA5BC9">
        <w:t>.1</w:t>
      </w:r>
      <w:r w:rsidR="00AA5BC9" w:rsidRPr="00EA2CF0">
        <w:t xml:space="preserve"> </w:t>
      </w:r>
      <w:r w:rsidR="00AA5BC9">
        <w:t>Thu thập bộ dữ liệu khuôn mặt</w:t>
      </w:r>
      <w:bookmarkEnd w:id="1222"/>
      <w:del w:id="1227" w:author="LeNga" w:date="2020-07-28T16:18:00Z">
        <w:r w:rsidR="00AA5BC9" w:rsidRPr="00EA2CF0" w:rsidDel="0009016D">
          <w:delText>:</w:delText>
        </w:r>
      </w:del>
      <w:r w:rsidR="002A5664">
        <w:t xml:space="preserve"> </w:t>
      </w:r>
    </w:p>
    <w:p w14:paraId="6BF8EE46" w14:textId="32B532ED" w:rsidR="00865CA8" w:rsidRDefault="00C82C07" w:rsidP="00C82C07">
      <w:pPr>
        <w:tabs>
          <w:tab w:val="left" w:pos="0"/>
        </w:tabs>
        <w:spacing w:before="120" w:after="120" w:line="360" w:lineRule="auto"/>
        <w:jc w:val="both"/>
      </w:pPr>
      <w:r>
        <w:tab/>
        <w:t xml:space="preserve">Hệ thống </w:t>
      </w:r>
      <w:r w:rsidR="00D4702E">
        <w:t>thu thập hình ảnh</w:t>
      </w:r>
      <w:r>
        <w:t xml:space="preserve"> dữ liệu khuôn mặt bằng cách sử dụng chính webcam của máy tính, hoặc có thể là hình ảnh từ nhiều nguồn khác. Các ảnh được thu thập cần đảm bảo các yếu tố như điều kiện ánh sáng, các góc độc khác nhau của khuôn mặt, tuổi </w:t>
      </w:r>
      <w:proofErr w:type="gramStart"/>
      <w:r>
        <w:t>tác,…</w:t>
      </w:r>
      <w:proofErr w:type="gramEnd"/>
      <w:r w:rsidR="009219FD">
        <w:t xml:space="preserve"> Và </w:t>
      </w:r>
      <w:r w:rsidR="00A24428">
        <w:t>khuôn mặt không nên có các vật cản như kính.</w:t>
      </w:r>
    </w:p>
    <w:p w14:paraId="4D1EEE09" w14:textId="00FE7EB2" w:rsidR="00C82C07" w:rsidRDefault="00865CA8" w:rsidP="0082515E">
      <w:pPr>
        <w:tabs>
          <w:tab w:val="left" w:pos="0"/>
        </w:tabs>
        <w:spacing w:before="120" w:after="120" w:line="360" w:lineRule="auto"/>
        <w:jc w:val="both"/>
      </w:pPr>
      <w:r>
        <w:tab/>
        <w:t>Ngoài ra,</w:t>
      </w:r>
      <w:r w:rsidR="00D4702E">
        <w:t xml:space="preserve"> để đảm bảo </w:t>
      </w:r>
      <w:r>
        <w:t>độ chính xác cho hệ thống, đối với mỗi người dùng cần thu thập một số lượng ảnh nhất định không quá ít</w:t>
      </w:r>
      <w:r w:rsidR="0036417D">
        <w:t>, và mỗi bức ảnh chỉ chứa duy nhất một khuôn mặt.</w:t>
      </w:r>
    </w:p>
    <w:p w14:paraId="3E4F2730" w14:textId="2E06494F" w:rsidR="00DF20BA" w:rsidDel="000E2C6D" w:rsidRDefault="00DF20BA" w:rsidP="00C82C07">
      <w:pPr>
        <w:tabs>
          <w:tab w:val="left" w:pos="0"/>
        </w:tabs>
        <w:spacing w:before="120" w:after="120" w:line="360" w:lineRule="auto"/>
        <w:jc w:val="both"/>
        <w:rPr>
          <w:del w:id="1228" w:author="Nguyen Van Chau" w:date="2020-07-29T20:03:00Z"/>
        </w:rPr>
      </w:pPr>
      <w:r>
        <w:tab/>
        <w:t>Bộ dữ liệu tôi sử dụng trong dự án này gồm 4815 ảnh của 10 sinh viên.</w:t>
      </w:r>
      <w:r w:rsidR="00DD49D6">
        <w:t xml:space="preserve"> Với số lượng ảnh của mỗi sinh viên là khác nhau </w:t>
      </w:r>
      <w:r w:rsidR="000C36E3">
        <w:t>dao động từ 200 đến 6</w:t>
      </w:r>
      <w:r w:rsidR="001D4F47">
        <w:t>00 ảnh cho mỗi sinh viên.</w:t>
      </w:r>
    </w:p>
    <w:p w14:paraId="0D81AEBF" w14:textId="77777777" w:rsidR="0082515E" w:rsidRDefault="0082515E" w:rsidP="0082515E">
      <w:pPr>
        <w:tabs>
          <w:tab w:val="left" w:pos="0"/>
        </w:tabs>
        <w:spacing w:before="120" w:after="120" w:line="360" w:lineRule="auto"/>
        <w:jc w:val="both"/>
      </w:pPr>
    </w:p>
    <w:p w14:paraId="241CCC54" w14:textId="77777777" w:rsidR="00FA2CAA" w:rsidRDefault="00536253" w:rsidP="0082515E">
      <w:pPr>
        <w:pStyle w:val="u3"/>
      </w:pPr>
      <w:bookmarkStart w:id="1229" w:name="_Toc47383830"/>
      <w:ins w:id="1230" w:author="Nguyen Van Chau" w:date="2020-07-29T15:57:00Z">
        <w:r w:rsidRPr="00536253">
          <w:rPr>
            <w:rPrChange w:id="1231" w:author="Nguyen Van Chau" w:date="2020-07-29T15:57:00Z">
              <w:rPr>
                <w:highlight w:val="yellow"/>
              </w:rPr>
            </w:rPrChange>
          </w:rPr>
          <w:t>3</w:t>
        </w:r>
      </w:ins>
      <w:del w:id="1232" w:author="Nguyen Van Chau" w:date="2020-07-29T15:57:00Z">
        <w:r w:rsidR="00406A0A" w:rsidRPr="00DB05C9" w:rsidDel="00536253">
          <w:delText>4</w:delText>
        </w:r>
      </w:del>
      <w:r w:rsidR="00406A0A" w:rsidRPr="00DB05C9">
        <w:t>.</w:t>
      </w:r>
      <w:del w:id="1233" w:author="LeNga" w:date="2020-07-28T16:17:00Z">
        <w:r w:rsidR="00406A0A" w:rsidRPr="00DB05C9" w:rsidDel="0009016D">
          <w:delText>2</w:delText>
        </w:r>
      </w:del>
      <w:ins w:id="1234" w:author="LeNga" w:date="2020-07-28T16:17:00Z">
        <w:r w:rsidR="0009016D" w:rsidRPr="00DB05C9">
          <w:t>1</w:t>
        </w:r>
      </w:ins>
      <w:r w:rsidR="00406A0A" w:rsidRPr="005461AE">
        <w:t>.2 T</w:t>
      </w:r>
      <w:r w:rsidR="00B3425F" w:rsidRPr="005461AE">
        <w:t>rích chọn đặc trưng và</w:t>
      </w:r>
      <w:r w:rsidR="00406A0A" w:rsidRPr="005461AE">
        <w:t xml:space="preserve"> gắn nhãn</w:t>
      </w:r>
      <w:bookmarkEnd w:id="1229"/>
    </w:p>
    <w:p w14:paraId="53B0685F" w14:textId="3C31BB75" w:rsidR="00E06819" w:rsidRDefault="00FA2CAA" w:rsidP="00FA2CAA">
      <w:pPr>
        <w:tabs>
          <w:tab w:val="left" w:pos="0"/>
        </w:tabs>
        <w:spacing w:before="120" w:after="120" w:line="360" w:lineRule="auto"/>
        <w:jc w:val="both"/>
      </w:pPr>
      <w:r>
        <w:tab/>
        <w:t xml:space="preserve">Trong dự án này, bộ dữ liệu sẽ được trích xuất đặc trưng và huấn luyện bằng pre-trained model Keras FaceNet </w:t>
      </w:r>
      <w:r w:rsidRPr="00A85CAA">
        <w:t>được đào tạo trước do Hiroki Taniai cung cấp</w:t>
      </w:r>
      <w:r>
        <w:t>, n</w:t>
      </w:r>
      <w:r w:rsidRPr="00A85CAA">
        <w:t>ó được đào tạ</w:t>
      </w:r>
      <w:r>
        <w:t>o trên bộ dữ liệu MS-Celeb-1M</w:t>
      </w:r>
      <w:r w:rsidR="00CF0542">
        <w:t xml:space="preserve"> (Microsoft Celeb)</w:t>
      </w:r>
      <w:r w:rsidR="00E06819">
        <w:t>, với</w:t>
      </w:r>
      <w:r w:rsidR="00E06819" w:rsidRPr="00A85CAA">
        <w:t xml:space="preserve"> hình ảnh đầu vào </w:t>
      </w:r>
      <w:r w:rsidR="00E06819">
        <w:t xml:space="preserve">là ảnh </w:t>
      </w:r>
      <w:r w:rsidR="00E06819" w:rsidRPr="00A85CAA">
        <w:t>màu, để làm trắng các giá trị pixel của chúng (được chuẩn hóa trên cả ba kênh) và có hình vuông</w:t>
      </w:r>
      <w:r w:rsidR="00E06819">
        <w:t xml:space="preserve"> kích thước 160 × 160 pixel.</w:t>
      </w:r>
    </w:p>
    <w:p w14:paraId="3767F54B" w14:textId="3D8C7804" w:rsidR="00406A0A" w:rsidRPr="0082515E" w:rsidRDefault="00E06819" w:rsidP="00FA2CAA">
      <w:pPr>
        <w:tabs>
          <w:tab w:val="left" w:pos="0"/>
        </w:tabs>
        <w:spacing w:before="120" w:after="120" w:line="360" w:lineRule="auto"/>
        <w:jc w:val="both"/>
      </w:pPr>
      <w:r>
        <w:tab/>
      </w:r>
      <w:r w:rsidR="00CF0542">
        <w:t xml:space="preserve">MS-Celeb-1M </w:t>
      </w:r>
      <w:r>
        <w:t>là bộ dữ liệu hơn 10 triệu hình ảnh của gần 100000 người nổi tiếng trên Thế Giới</w:t>
      </w:r>
      <w:r w:rsidR="00D83E4A">
        <w:t xml:space="preserve"> </w:t>
      </w:r>
      <w:r w:rsidR="001104DF">
        <w:t>trong đó có Việt Nam</w:t>
      </w:r>
      <w:r>
        <w:t xml:space="preserve">, được thu thập </w:t>
      </w:r>
      <w:r w:rsidR="007026F7">
        <w:t>trên</w:t>
      </w:r>
      <w:r>
        <w:t xml:space="preserve"> internet </w:t>
      </w:r>
      <w:r w:rsidR="007026F7">
        <w:t xml:space="preserve">từ </w:t>
      </w:r>
      <w:r>
        <w:t>năm 2016</w:t>
      </w:r>
      <w:r w:rsidR="001318F1">
        <w:t>. H</w:t>
      </w:r>
      <w:r>
        <w:t>iện nay nó đã bị Microsoft dừng phát hành.</w:t>
      </w:r>
      <w:del w:id="1235" w:author="LeNga" w:date="2020-07-28T16:19:00Z">
        <w:r w:rsidR="00406A0A" w:rsidRPr="00536253" w:rsidDel="0009016D">
          <w:delText>:</w:delText>
        </w:r>
      </w:del>
      <w:del w:id="1236" w:author="Nguyen Van Chau" w:date="2020-07-29T20:04:00Z">
        <w:r w:rsidR="00406A0A" w:rsidRPr="00536253" w:rsidDel="000E2C6D">
          <w:delText xml:space="preserve"> </w:delText>
        </w:r>
      </w:del>
    </w:p>
    <w:p w14:paraId="549F5DCE" w14:textId="4D26F8C5" w:rsidR="00B57E8A" w:rsidRPr="005461AE" w:rsidRDefault="00536253">
      <w:pPr>
        <w:rPr>
          <w:b/>
        </w:rPr>
      </w:pPr>
      <w:ins w:id="1237" w:author="Nguyen Van Chau" w:date="2020-07-29T15:57:00Z">
        <w:r>
          <w:rPr>
            <w:b/>
          </w:rPr>
          <w:t>3</w:t>
        </w:r>
      </w:ins>
      <w:ins w:id="1238" w:author="LeNga" w:date="2020-07-28T16:17:00Z">
        <w:del w:id="1239" w:author="Nguyen Van Chau" w:date="2020-07-29T15:57:00Z">
          <w:r w:rsidR="0009016D" w:rsidRPr="00536253" w:rsidDel="00536253">
            <w:rPr>
              <w:b/>
              <w:rPrChange w:id="1240" w:author="Nguyen Van Chau" w:date="2020-07-29T15:57:00Z">
                <w:rPr/>
              </w:rPrChange>
            </w:rPr>
            <w:delText>4</w:delText>
          </w:r>
        </w:del>
        <w:r w:rsidR="0009016D" w:rsidRPr="00536253">
          <w:rPr>
            <w:b/>
            <w:rPrChange w:id="1241" w:author="Nguyen Van Chau" w:date="2020-07-29T15:57:00Z">
              <w:rPr/>
            </w:rPrChange>
          </w:rPr>
          <w:t>.1.2</w:t>
        </w:r>
        <w:del w:id="1242" w:author="Nguyen Van Chau" w:date="2020-07-29T15:57:00Z">
          <w:r w:rsidR="0009016D" w:rsidRPr="00536253" w:rsidDel="00536253">
            <w:rPr>
              <w:b/>
              <w:rPrChange w:id="1243" w:author="Nguyen Van Chau" w:date="2020-07-29T15:57:00Z">
                <w:rPr/>
              </w:rPrChange>
            </w:rPr>
            <w:delText xml:space="preserve"> </w:delText>
          </w:r>
        </w:del>
        <w:r w:rsidR="0009016D" w:rsidRPr="00536253">
          <w:rPr>
            <w:b/>
            <w:rPrChange w:id="1244" w:author="Nguyen Van Chau" w:date="2020-07-29T15:57:00Z">
              <w:rPr/>
            </w:rPrChange>
          </w:rPr>
          <w:t>.</w:t>
        </w:r>
      </w:ins>
      <w:r w:rsidR="00B57E8A" w:rsidRPr="00DB05C9">
        <w:rPr>
          <w:b/>
          <w:color w:val="000000"/>
        </w:rPr>
        <w:t xml:space="preserve">1. Phát </w:t>
      </w:r>
      <w:r w:rsidR="0082515E">
        <w:rPr>
          <w:b/>
          <w:color w:val="000000"/>
        </w:rPr>
        <w:t>hiện khuôn mặt (f</w:t>
      </w:r>
      <w:r w:rsidR="00B57E8A" w:rsidRPr="00DB05C9">
        <w:rPr>
          <w:b/>
          <w:color w:val="000000"/>
        </w:rPr>
        <w:t>ace detection)</w:t>
      </w:r>
      <w:del w:id="1245" w:author="LeNga" w:date="2020-07-28T16:19:00Z">
        <w:r w:rsidR="00B57E8A" w:rsidRPr="00DB05C9" w:rsidDel="0009016D">
          <w:rPr>
            <w:b/>
            <w:color w:val="000000"/>
          </w:rPr>
          <w:delText>:</w:delText>
        </w:r>
      </w:del>
    </w:p>
    <w:p w14:paraId="712E0487" w14:textId="77777777" w:rsidR="006D7C69" w:rsidRDefault="00B57E8A" w:rsidP="00473C4A">
      <w:pPr>
        <w:tabs>
          <w:tab w:val="left" w:pos="0"/>
        </w:tabs>
        <w:spacing w:before="120" w:after="120" w:line="360" w:lineRule="auto"/>
        <w:jc w:val="both"/>
      </w:pPr>
      <w:r>
        <w:rPr>
          <w:b/>
        </w:rPr>
        <w:tab/>
      </w:r>
      <w:r>
        <w:t>Để</w:t>
      </w:r>
      <w:r w:rsidR="00A8609E">
        <w:t xml:space="preserve"> trích chọn đặc trưng cho mỗi khuôn mặt, trước tiên ta cần tìm ra vị trí khuôn mặt trong bức hình</w:t>
      </w:r>
      <w:r w:rsidR="008C6796">
        <w:t>.</w:t>
      </w:r>
      <w:r w:rsidR="0036417D">
        <w:t xml:space="preserve"> </w:t>
      </w:r>
      <w:r w:rsidR="00685844">
        <w:t>Vì bộ dữ liệu sẽ bao gồm nhiều ảnh có điều kiện ánh sáng cũng như các góc độ của khuôn mặt khác nhau, chính vì vậy việc lựa chọn face detector cũng rất quan trọng để đảm hiệu quả cao nh</w:t>
      </w:r>
      <w:r w:rsidR="00DE70F6">
        <w:t>ất cho hệ thống</w:t>
      </w:r>
      <w:r w:rsidR="006D7C69">
        <w:t>.</w:t>
      </w:r>
    </w:p>
    <w:p w14:paraId="65B324F4" w14:textId="77777777" w:rsidR="00F228E0" w:rsidRDefault="006D7C69" w:rsidP="00473C4A">
      <w:pPr>
        <w:tabs>
          <w:tab w:val="left" w:pos="0"/>
        </w:tabs>
        <w:spacing w:before="120" w:after="120" w:line="360" w:lineRule="auto"/>
        <w:jc w:val="both"/>
      </w:pPr>
      <w:r>
        <w:tab/>
        <w:t>Đầu tiên, tôi sẽ thử với phương pháp sử dụng haar cascade xml</w:t>
      </w:r>
      <w:r w:rsidR="008678AE">
        <w:t>:</w:t>
      </w:r>
    </w:p>
    <w:p w14:paraId="4D056DD6" w14:textId="77777777" w:rsidR="008533CD" w:rsidRDefault="00F228E0" w:rsidP="008533CD">
      <w:pPr>
        <w:keepNext/>
        <w:tabs>
          <w:tab w:val="left" w:pos="0"/>
        </w:tabs>
        <w:spacing w:before="120" w:after="120" w:line="360" w:lineRule="auto"/>
        <w:jc w:val="center"/>
      </w:pPr>
      <w:r w:rsidRPr="00F228E0">
        <w:rPr>
          <w:b/>
          <w:noProof/>
        </w:rPr>
        <w:lastRenderedPageBreak/>
        <w:drawing>
          <wp:inline distT="0" distB="0" distL="0" distR="0" wp14:anchorId="55D75E57" wp14:editId="20809A6E">
            <wp:extent cx="5434816" cy="3327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7680" cy="3335276"/>
                    </a:xfrm>
                    <a:prstGeom prst="rect">
                      <a:avLst/>
                    </a:prstGeom>
                  </pic:spPr>
                </pic:pic>
              </a:graphicData>
            </a:graphic>
          </wp:inline>
        </w:drawing>
      </w:r>
    </w:p>
    <w:p w14:paraId="38945D89" w14:textId="12A58023" w:rsidR="001F2CAD" w:rsidRDefault="008533CD" w:rsidP="00AE3644">
      <w:pPr>
        <w:pStyle w:val="Chuthich"/>
      </w:pPr>
      <w:bookmarkStart w:id="1246" w:name="_Toc47384889"/>
      <w:r>
        <w:t xml:space="preserve">Hình </w:t>
      </w:r>
      <w:fldSimple w:instr=" SEQ Hình \* ARABIC ">
        <w:r>
          <w:rPr>
            <w:noProof/>
          </w:rPr>
          <w:t>21</w:t>
        </w:r>
      </w:fldSimple>
      <w:r>
        <w:t>. Phát hiện khuôn mặt với Haar cascade</w:t>
      </w:r>
      <w:bookmarkEnd w:id="1246"/>
    </w:p>
    <w:p w14:paraId="72317868" w14:textId="77777777" w:rsidR="00AE3644" w:rsidRPr="00AE3644" w:rsidRDefault="00AE3644" w:rsidP="00AE3644"/>
    <w:p w14:paraId="175C5251" w14:textId="1C77D577" w:rsidR="00561DB7" w:rsidRDefault="00E44E0F" w:rsidP="001F2CAD">
      <w:pPr>
        <w:tabs>
          <w:tab w:val="left" w:pos="0"/>
        </w:tabs>
        <w:spacing w:before="120" w:after="120" w:line="360" w:lineRule="auto"/>
        <w:jc w:val="both"/>
      </w:pPr>
      <w:r>
        <w:rPr>
          <w:b/>
        </w:rPr>
        <w:tab/>
      </w:r>
      <w:r>
        <w:t>Kết quả cho ta thấy, haar cascade hiệu quả với các khuôn mặt thẳng và</w:t>
      </w:r>
      <w:r w:rsidR="00561DB7">
        <w:t xml:space="preserve"> </w:t>
      </w:r>
      <w:r>
        <w:t xml:space="preserve">không bị che khuất </w:t>
      </w:r>
      <w:r w:rsidR="00915E84">
        <w:t>như mắt kính trong trường hợp của bạn nữ</w:t>
      </w:r>
      <w:r w:rsidR="001F2CAD">
        <w:t>. H</w:t>
      </w:r>
      <w:r w:rsidR="00561DB7">
        <w:t>ay có các góc nghiêng mạnh như trường hợp bạn nam</w:t>
      </w:r>
      <w:r w:rsidR="001F2CAD">
        <w:t>,</w:t>
      </w:r>
      <w:r w:rsidR="00561DB7">
        <w:t xml:space="preserve"> haar cascade đã nhận nhầm vùng tai, điều này thật </w:t>
      </w:r>
      <w:r w:rsidR="00A616FB">
        <w:t>sự</w:t>
      </w:r>
      <w:r w:rsidR="00561DB7">
        <w:t xml:space="preserve"> </w:t>
      </w:r>
      <w:r w:rsidR="00F22A7E">
        <w:t>không tốt</w:t>
      </w:r>
      <w:r w:rsidR="00443749">
        <w:t xml:space="preserve"> khi sử dụng cho việc pre-trai</w:t>
      </w:r>
      <w:r w:rsidR="00561DB7">
        <w:t>n</w:t>
      </w:r>
      <w:r w:rsidR="00D66D96">
        <w:t>.</w:t>
      </w:r>
    </w:p>
    <w:p w14:paraId="0CD9EBC5" w14:textId="77777777" w:rsidR="00561DB7" w:rsidRDefault="00561DB7" w:rsidP="001F2CAD">
      <w:pPr>
        <w:tabs>
          <w:tab w:val="left" w:pos="0"/>
        </w:tabs>
        <w:spacing w:before="120" w:after="120" w:line="360" w:lineRule="auto"/>
        <w:jc w:val="both"/>
      </w:pPr>
      <w:r>
        <w:tab/>
        <w:t>Tiếp theo tôi sẽ thử với MTCNN:</w:t>
      </w:r>
    </w:p>
    <w:p w14:paraId="6AF0BBF6" w14:textId="77777777" w:rsidR="00AE3644" w:rsidRDefault="001F2CAD" w:rsidP="00AE3644">
      <w:pPr>
        <w:keepNext/>
        <w:tabs>
          <w:tab w:val="left" w:pos="0"/>
        </w:tabs>
        <w:spacing w:before="120" w:after="120" w:line="360" w:lineRule="auto"/>
      </w:pPr>
      <w:r w:rsidRPr="001F2CAD">
        <w:rPr>
          <w:b/>
          <w:noProof/>
        </w:rPr>
        <w:lastRenderedPageBreak/>
        <w:drawing>
          <wp:inline distT="0" distB="0" distL="0" distR="0" wp14:anchorId="461831BE" wp14:editId="424C5357">
            <wp:extent cx="5448300" cy="341439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300" cy="3414395"/>
                    </a:xfrm>
                    <a:prstGeom prst="rect">
                      <a:avLst/>
                    </a:prstGeom>
                  </pic:spPr>
                </pic:pic>
              </a:graphicData>
            </a:graphic>
          </wp:inline>
        </w:drawing>
      </w:r>
    </w:p>
    <w:p w14:paraId="13E2E558" w14:textId="0AE60D6E" w:rsidR="001F2CAD" w:rsidRDefault="00AE3644" w:rsidP="00AE3644">
      <w:pPr>
        <w:pStyle w:val="Chuthich"/>
      </w:pPr>
      <w:bookmarkStart w:id="1247" w:name="_Toc47384890"/>
      <w:r>
        <w:t xml:space="preserve">Hình </w:t>
      </w:r>
      <w:fldSimple w:instr=" SEQ Hình \* ARABIC ">
        <w:r>
          <w:rPr>
            <w:noProof/>
          </w:rPr>
          <w:t>22</w:t>
        </w:r>
      </w:fldSimple>
      <w:r>
        <w:t>. Phát hiện khuôn mặt với MTCNN</w:t>
      </w:r>
      <w:bookmarkEnd w:id="1247"/>
    </w:p>
    <w:p w14:paraId="10CE642C" w14:textId="77777777" w:rsidR="005E204A" w:rsidRPr="005E204A" w:rsidRDefault="005E204A" w:rsidP="005E204A"/>
    <w:p w14:paraId="3A61D1D5" w14:textId="77777777" w:rsidR="00BB416A" w:rsidRDefault="005E204A" w:rsidP="00BF465C">
      <w:pPr>
        <w:tabs>
          <w:tab w:val="left" w:pos="0"/>
        </w:tabs>
        <w:spacing w:before="120" w:after="120" w:line="360" w:lineRule="auto"/>
        <w:jc w:val="both"/>
      </w:pPr>
      <w:r>
        <w:rPr>
          <w:b/>
        </w:rPr>
        <w:tab/>
      </w:r>
      <w:r>
        <w:t>Với MTCNN, tất cả các khuôn mặt có trong hình đều được phát hiện ra, ngay cả khuôn mặt nghiêng hay có vật cản.</w:t>
      </w:r>
    </w:p>
    <w:p w14:paraId="31CF87B8" w14:textId="0B18C405" w:rsidR="00E8283C" w:rsidRDefault="00BB416A" w:rsidP="00BF465C">
      <w:pPr>
        <w:tabs>
          <w:tab w:val="left" w:pos="0"/>
        </w:tabs>
        <w:spacing w:before="120" w:after="120" w:line="360" w:lineRule="auto"/>
        <w:jc w:val="both"/>
      </w:pPr>
      <w:r>
        <w:tab/>
        <w:t>Như vậy, trong dự án này tôi sẽ sử dụng MTCNN là</w:t>
      </w:r>
      <w:r w:rsidR="007C0A72">
        <w:t>m</w:t>
      </w:r>
      <w:r>
        <w:t xml:space="preserve"> </w:t>
      </w:r>
      <w:r w:rsidR="00340551">
        <w:t>công cụ phát hiện khuôn mặt</w:t>
      </w:r>
      <w:r>
        <w:t>.</w:t>
      </w:r>
    </w:p>
    <w:p w14:paraId="3C6BD96E" w14:textId="1AC2CB50" w:rsidR="00837B13" w:rsidRDefault="003168B6" w:rsidP="00837B13">
      <w:pPr>
        <w:rPr>
          <w:b/>
        </w:rPr>
      </w:pPr>
      <w:r w:rsidRPr="003168B6">
        <w:rPr>
          <w:b/>
        </w:rPr>
        <w:t>3</w:t>
      </w:r>
      <w:ins w:id="1248" w:author="LeNga" w:date="2020-07-28T16:17:00Z">
        <w:r w:rsidR="0009016D" w:rsidRPr="003168B6">
          <w:rPr>
            <w:b/>
          </w:rPr>
          <w:t>.1.2.</w:t>
        </w:r>
      </w:ins>
      <w:r w:rsidR="00837B13" w:rsidRPr="003168B6">
        <w:rPr>
          <w:b/>
          <w:color w:val="000000"/>
        </w:rPr>
        <w:t>2</w:t>
      </w:r>
      <w:r w:rsidR="00837B13" w:rsidRPr="00B57E8A">
        <w:rPr>
          <w:b/>
          <w:color w:val="000000"/>
        </w:rPr>
        <w:t>.</w:t>
      </w:r>
      <w:r w:rsidR="00837B13">
        <w:rPr>
          <w:b/>
          <w:color w:val="000000"/>
        </w:rPr>
        <w:t xml:space="preserve"> Trích chọn</w:t>
      </w:r>
      <w:r w:rsidR="000D459E">
        <w:rPr>
          <w:b/>
          <w:color w:val="000000"/>
        </w:rPr>
        <w:t xml:space="preserve"> đặc trưng và gắn nhãn (pre-trai</w:t>
      </w:r>
      <w:r w:rsidR="00837B13">
        <w:rPr>
          <w:b/>
          <w:color w:val="000000"/>
        </w:rPr>
        <w:t>n)</w:t>
      </w:r>
      <w:r w:rsidR="00837B13" w:rsidRPr="00B57E8A">
        <w:rPr>
          <w:b/>
          <w:color w:val="000000"/>
        </w:rPr>
        <w:t>:</w:t>
      </w:r>
    </w:p>
    <w:p w14:paraId="2E7E3F40" w14:textId="6DCA472A" w:rsidR="002A1DB0" w:rsidRDefault="00BF465C" w:rsidP="00DE3AA6">
      <w:pPr>
        <w:tabs>
          <w:tab w:val="left" w:pos="0"/>
        </w:tabs>
        <w:spacing w:before="120" w:after="120" w:line="360" w:lineRule="auto"/>
        <w:jc w:val="both"/>
      </w:pPr>
      <w:r>
        <w:rPr>
          <w:b/>
        </w:rPr>
        <w:tab/>
      </w:r>
      <w:r>
        <w:t>Trong dự án này tôi sử dụng pre-trained model có sẵn đó là FaceNet</w:t>
      </w:r>
      <w:r w:rsidR="002A1DB0">
        <w:t>.</w:t>
      </w:r>
    </w:p>
    <w:p w14:paraId="0419148E" w14:textId="58D2B0DD" w:rsidR="002A1DB0" w:rsidRDefault="002A1DB0" w:rsidP="00DE3AA6">
      <w:pPr>
        <w:tabs>
          <w:tab w:val="left" w:pos="0"/>
        </w:tabs>
        <w:spacing w:before="120" w:after="120" w:line="360" w:lineRule="auto"/>
        <w:jc w:val="both"/>
      </w:pPr>
      <w:r>
        <w:tab/>
        <w:t>Bộ dữ liệu khuôn mặt sẽ được chia theo</w:t>
      </w:r>
      <w:r w:rsidR="00E54DB4">
        <w:t xml:space="preserve"> từng</w:t>
      </w:r>
      <w:r>
        <w:t xml:space="preserve"> thư mục </w:t>
      </w:r>
      <w:r w:rsidR="00E54DB4">
        <w:t>tương ứng với hình ảnh của từng đối tượng (sinh viên)</w:t>
      </w:r>
      <w:r w:rsidR="009219FD">
        <w:t>. Hệ thống sẽ tiến hành quét qua toàn bộ ảnh trong các thư</w:t>
      </w:r>
      <w:r w:rsidR="0070617E">
        <w:t xml:space="preserve"> mục. Face detector sẽ tìm kiếm khuôn mặt có trong ảnh (mặc định mỗi ảnh sẽ chỉ chưa một khuôn mặt)</w:t>
      </w:r>
      <w:r w:rsidR="001659A9">
        <w:t xml:space="preserve">, cắt lấy khuôn mặt và đưa kích thước về </w:t>
      </w:r>
      <w:r w:rsidR="000E54DF">
        <w:t>160x160</w:t>
      </w:r>
      <w:r w:rsidR="001659A9">
        <w:t xml:space="preserve"> pixel</w:t>
      </w:r>
      <w:r w:rsidR="00B43692">
        <w:t xml:space="preserve">. Sau đó FaceNet sẽ tiến hành trích rút đặc trưng của từng khuôn mặt, áp dụng mô hình học với thuật toán Triplet Loss và gắn nhãn cho từng khuôn mặt (nhãn </w:t>
      </w:r>
      <w:r w:rsidR="001779DA">
        <w:t>sẽ được lấy theo tên thư mục chứa</w:t>
      </w:r>
      <w:r w:rsidR="00B43692">
        <w:t xml:space="preserve"> ảnh)</w:t>
      </w:r>
      <w:r w:rsidR="00E77BFB">
        <w:t>.</w:t>
      </w:r>
    </w:p>
    <w:p w14:paraId="01D70904" w14:textId="31A7F10F" w:rsidR="00E77BFB" w:rsidRDefault="00231E70" w:rsidP="00E77BFB">
      <w:pPr>
        <w:pStyle w:val="u3"/>
      </w:pPr>
      <w:bookmarkStart w:id="1249" w:name="_Toc47383831"/>
      <w:r>
        <w:lastRenderedPageBreak/>
        <w:t>3</w:t>
      </w:r>
      <w:r w:rsidR="00E77BFB" w:rsidRPr="00EA2CF0">
        <w:t>.</w:t>
      </w:r>
      <w:del w:id="1250" w:author="LeNga" w:date="2020-07-28T16:18:00Z">
        <w:r w:rsidR="00E77BFB" w:rsidDel="0009016D">
          <w:delText>2</w:delText>
        </w:r>
      </w:del>
      <w:ins w:id="1251" w:author="LeNga" w:date="2020-07-28T16:18:00Z">
        <w:r w:rsidR="0009016D">
          <w:t>1</w:t>
        </w:r>
      </w:ins>
      <w:r w:rsidR="00E77BFB">
        <w:t>.3 Phát hiện khuôn mặt trong ảnh đầu vào</w:t>
      </w:r>
      <w:r w:rsidR="00E77BFB" w:rsidRPr="00EA2CF0">
        <w:t>:</w:t>
      </w:r>
      <w:bookmarkEnd w:id="1249"/>
      <w:r w:rsidR="00E77BFB">
        <w:t xml:space="preserve"> </w:t>
      </w:r>
    </w:p>
    <w:p w14:paraId="092D08AC" w14:textId="68A4F01B" w:rsidR="00E77BFB" w:rsidRDefault="00875561" w:rsidP="00DE3AA6">
      <w:pPr>
        <w:tabs>
          <w:tab w:val="left" w:pos="0"/>
        </w:tabs>
        <w:spacing w:before="120" w:after="120" w:line="360" w:lineRule="auto"/>
        <w:jc w:val="both"/>
      </w:pPr>
      <w:r>
        <w:tab/>
        <w:t>Hình ảnh đầu vào có thể chứa nhiều khuôn mặt, các khuôn mặt này có thể không đồng nhất về điều kiện ánh sáng, góc độ,</w:t>
      </w:r>
      <w:r w:rsidR="00AF592A">
        <w:t xml:space="preserve"> biểu cảm,… Vì vậy t</w:t>
      </w:r>
      <w:r w:rsidR="003058F4">
        <w:t>ôi vẫn sẽ sử dụng MTCNN làm công cụ phát hiện khuôn mặt</w:t>
      </w:r>
      <w:r w:rsidR="00DA6A65">
        <w:t xml:space="preserve"> </w:t>
      </w:r>
      <w:r w:rsidR="00646005">
        <w:t>vì sự mạnh mẽ của nó.</w:t>
      </w:r>
    </w:p>
    <w:p w14:paraId="55C8704A" w14:textId="0436F31A" w:rsidR="008759B6" w:rsidRDefault="00231E70" w:rsidP="008759B6">
      <w:pPr>
        <w:pStyle w:val="u3"/>
      </w:pPr>
      <w:bookmarkStart w:id="1252" w:name="_Toc47383832"/>
      <w:r>
        <w:t>3</w:t>
      </w:r>
      <w:r w:rsidR="008759B6" w:rsidRPr="00EA2CF0">
        <w:t>.</w:t>
      </w:r>
      <w:del w:id="1253" w:author="LeNga" w:date="2020-07-28T16:18:00Z">
        <w:r w:rsidR="008759B6" w:rsidDel="0009016D">
          <w:delText>2</w:delText>
        </w:r>
      </w:del>
      <w:ins w:id="1254" w:author="LeNga" w:date="2020-07-28T16:18:00Z">
        <w:r w:rsidR="0009016D">
          <w:t>1</w:t>
        </w:r>
      </w:ins>
      <w:r w:rsidR="008759B6">
        <w:t xml:space="preserve">.4 </w:t>
      </w:r>
      <w:r w:rsidR="00DC0E74">
        <w:t>Căn chỉnh khuôn mặt trước khi nhận dạng</w:t>
      </w:r>
      <w:r w:rsidR="008759B6" w:rsidRPr="00EA2CF0">
        <w:t>:</w:t>
      </w:r>
      <w:bookmarkEnd w:id="1252"/>
      <w:r w:rsidR="008759B6">
        <w:t xml:space="preserve"> </w:t>
      </w:r>
    </w:p>
    <w:p w14:paraId="2B58DD6C" w14:textId="4A2DC586" w:rsidR="00646005" w:rsidRDefault="00646005" w:rsidP="00DE3AA6">
      <w:pPr>
        <w:tabs>
          <w:tab w:val="left" w:pos="0"/>
        </w:tabs>
        <w:spacing w:before="120" w:after="120" w:line="360" w:lineRule="auto"/>
        <w:jc w:val="both"/>
      </w:pPr>
      <w:r>
        <w:tab/>
      </w:r>
      <w:r w:rsidR="00DC5408">
        <w:t>Căn chỉnh khuôn mặt là khá quan trọng, việc này giúp cải thiện phần nào độ chính xác khi đưa vào nhận dạng</w:t>
      </w:r>
      <w:r w:rsidR="001779DA">
        <w:t>.</w:t>
      </w:r>
    </w:p>
    <w:p w14:paraId="0F1C2860" w14:textId="09ED92FC" w:rsidR="00DC5408" w:rsidRDefault="00DC5408" w:rsidP="00DE3AA6">
      <w:pPr>
        <w:tabs>
          <w:tab w:val="left" w:pos="0"/>
        </w:tabs>
        <w:spacing w:before="120" w:after="120" w:line="360" w:lineRule="auto"/>
        <w:jc w:val="both"/>
      </w:pPr>
      <w:r>
        <w:tab/>
        <w:t>Trong dự án này, tôi sử dụng phương pháp căn chỉnh 2D</w:t>
      </w:r>
      <w:r w:rsidR="00D42C97">
        <w:t xml:space="preserve">, dựa vào </w:t>
      </w:r>
      <w:r w:rsidR="00D42C97" w:rsidRPr="0098016F">
        <w:t xml:space="preserve">các mốc trên khuôn mặt (đặc biệt là vùng mắt) để </w:t>
      </w:r>
      <w:r w:rsidR="00D42C97">
        <w:t>thực hiện</w:t>
      </w:r>
      <w:r w:rsidR="00D42C97" w:rsidRPr="0098016F">
        <w:t xml:space="preserve"> xoay, dịch</w:t>
      </w:r>
      <w:r w:rsidR="00D42C97">
        <w:t xml:space="preserve"> chuyển</w:t>
      </w:r>
      <w:r w:rsidR="00D42C97" w:rsidRPr="0098016F">
        <w:t xml:space="preserve"> v</w:t>
      </w:r>
      <w:r w:rsidR="00D42C97">
        <w:t>à điều chỉnh tỷ lệ của khuôn mặt về cùng một kích thước</w:t>
      </w:r>
      <w:r w:rsidR="00D42C97" w:rsidRPr="0098016F">
        <w:t>.</w:t>
      </w:r>
    </w:p>
    <w:p w14:paraId="7A2C7AA7" w14:textId="4CF39A3F" w:rsidR="005B786A" w:rsidRDefault="005B786A" w:rsidP="00DE3AA6">
      <w:pPr>
        <w:tabs>
          <w:tab w:val="left" w:pos="0"/>
        </w:tabs>
        <w:spacing w:before="120" w:after="120" w:line="360" w:lineRule="auto"/>
        <w:jc w:val="both"/>
      </w:pPr>
      <w:r>
        <w:tab/>
      </w:r>
      <w:r w:rsidR="002D23C6">
        <w:t>Cụ thể</w:t>
      </w:r>
      <w:r w:rsidR="0048266D">
        <w:t>, thuật toán lấy vị trí mắt trái và mắt phải từ MTCNN, tính toán điểm giữa và tiến hành xoay khuôn mặt sao cho hai mắt</w:t>
      </w:r>
      <w:r w:rsidR="0026180E">
        <w:t xml:space="preserve"> cùng</w:t>
      </w:r>
      <w:r w:rsidR="00682FDF">
        <w:t xml:space="preserve"> nằm trên hàng ngang.</w:t>
      </w:r>
    </w:p>
    <w:p w14:paraId="3AF1C524" w14:textId="77777777" w:rsidR="003829CB" w:rsidRDefault="00983681" w:rsidP="003829CB">
      <w:pPr>
        <w:keepNext/>
        <w:tabs>
          <w:tab w:val="left" w:pos="0"/>
        </w:tabs>
        <w:spacing w:before="120" w:after="120" w:line="360" w:lineRule="auto"/>
        <w:jc w:val="center"/>
      </w:pPr>
      <w:r w:rsidRPr="00983681">
        <w:rPr>
          <w:noProof/>
        </w:rPr>
        <w:drawing>
          <wp:inline distT="0" distB="0" distL="0" distR="0" wp14:anchorId="7582FE6B" wp14:editId="6395C493">
            <wp:extent cx="5448300" cy="2232930"/>
            <wp:effectExtent l="0" t="0" r="0" b="0"/>
            <wp:docPr id="18" name="Picture 18" descr="D:\Downloads\al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align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2232930"/>
                    </a:xfrm>
                    <a:prstGeom prst="rect">
                      <a:avLst/>
                    </a:prstGeom>
                    <a:noFill/>
                    <a:ln>
                      <a:noFill/>
                    </a:ln>
                  </pic:spPr>
                </pic:pic>
              </a:graphicData>
            </a:graphic>
          </wp:inline>
        </w:drawing>
      </w:r>
    </w:p>
    <w:p w14:paraId="178305D7" w14:textId="7F9D7337" w:rsidR="00983681" w:rsidRDefault="003829CB" w:rsidP="003829CB">
      <w:pPr>
        <w:pStyle w:val="Chuthich"/>
      </w:pPr>
      <w:bookmarkStart w:id="1255" w:name="_Toc47384891"/>
      <w:r>
        <w:t xml:space="preserve">Hình </w:t>
      </w:r>
      <w:fldSimple w:instr=" SEQ Hình \* ARABIC ">
        <w:r>
          <w:rPr>
            <w:noProof/>
          </w:rPr>
          <w:t>23</w:t>
        </w:r>
      </w:fldSimple>
      <w:r>
        <w:t>. Trước và sau khi căn chỉnh khuôn mặt</w:t>
      </w:r>
      <w:bookmarkEnd w:id="1255"/>
    </w:p>
    <w:p w14:paraId="43FC15B6" w14:textId="14AEDDF2" w:rsidR="001D14BE" w:rsidRDefault="00231E70" w:rsidP="001D14BE">
      <w:pPr>
        <w:pStyle w:val="u3"/>
      </w:pPr>
      <w:bookmarkStart w:id="1256" w:name="_Toc47383833"/>
      <w:r w:rsidRPr="00231E70">
        <w:t>3.1</w:t>
      </w:r>
      <w:r w:rsidR="001D14BE" w:rsidRPr="00231E70">
        <w:t>.5 Trích</w:t>
      </w:r>
      <w:r w:rsidR="001D14BE">
        <w:t xml:space="preserve"> rút đặc trưng khuôn mặt từ ảnh đầu vào</w:t>
      </w:r>
      <w:r w:rsidR="001D14BE" w:rsidRPr="00EA2CF0">
        <w:t>:</w:t>
      </w:r>
      <w:bookmarkEnd w:id="1256"/>
      <w:r w:rsidR="001D14BE">
        <w:t xml:space="preserve"> </w:t>
      </w:r>
    </w:p>
    <w:p w14:paraId="611BD6EF" w14:textId="356A0B8C" w:rsidR="00D42C97" w:rsidRDefault="001D14BE" w:rsidP="00DE3AA6">
      <w:pPr>
        <w:tabs>
          <w:tab w:val="left" w:pos="0"/>
        </w:tabs>
        <w:spacing w:before="120" w:after="120" w:line="360" w:lineRule="auto"/>
        <w:jc w:val="both"/>
      </w:pPr>
      <w:r>
        <w:tab/>
        <w:t>Sau khi phát hiện và căn chỉnh khuôn mặt, hệ thống sẽ tiến hành trích rút đặc trưng khuôn mặt bằng FaceNet</w:t>
      </w:r>
      <w:r w:rsidR="005E7FFD">
        <w:t>. Sau đó các đặc trưng này sẽ được đưa vào “không gian embedding</w:t>
      </w:r>
      <w:r w:rsidR="0092351B">
        <w:t>s</w:t>
      </w:r>
      <w:r w:rsidR="005E7FFD">
        <w:t>” để so sánh với bộ dữ liệu các đặc trưng đã có.</w:t>
      </w:r>
    </w:p>
    <w:p w14:paraId="02CDA17D" w14:textId="62916D34" w:rsidR="007F2DCA" w:rsidRDefault="00231E70" w:rsidP="007F2DCA">
      <w:pPr>
        <w:pStyle w:val="u3"/>
      </w:pPr>
      <w:bookmarkStart w:id="1257" w:name="_Toc47383834"/>
      <w:r w:rsidRPr="00231E70">
        <w:lastRenderedPageBreak/>
        <w:t>3.1</w:t>
      </w:r>
      <w:r w:rsidR="007F2DCA" w:rsidRPr="00231E70">
        <w:t>.6</w:t>
      </w:r>
      <w:r w:rsidR="007F2DCA">
        <w:t xml:space="preserve"> Nhận diện khuôn mặt</w:t>
      </w:r>
      <w:r w:rsidR="007F2DCA" w:rsidRPr="00EA2CF0">
        <w:t>:</w:t>
      </w:r>
      <w:bookmarkEnd w:id="1257"/>
      <w:r w:rsidR="007F2DCA">
        <w:t xml:space="preserve"> </w:t>
      </w:r>
    </w:p>
    <w:p w14:paraId="0E903503" w14:textId="41F08DAC" w:rsidR="00E60E85" w:rsidRDefault="000D6610" w:rsidP="00CE4E36">
      <w:pPr>
        <w:tabs>
          <w:tab w:val="left" w:pos="0"/>
        </w:tabs>
        <w:spacing w:before="120" w:after="120" w:line="360" w:lineRule="auto"/>
        <w:jc w:val="both"/>
      </w:pPr>
      <w:r>
        <w:tab/>
      </w:r>
      <w:r w:rsidR="0092351B">
        <w:t xml:space="preserve">Trong “không gian embeddings”, các khuôn mặt ở dạng </w:t>
      </w:r>
      <w:r w:rsidR="001453E1">
        <w:t>vector</w:t>
      </w:r>
      <w:r w:rsidR="0092351B">
        <w:t xml:space="preserve"> 128 chiều sẽ được đối chiếu với bộ dữ liệu để tìm ra khuôn mặt giống nhất và gắn nhãn cho chúng.</w:t>
      </w:r>
    </w:p>
    <w:p w14:paraId="2ADE2F14" w14:textId="2F74FDCF" w:rsidR="007E0648" w:rsidRDefault="007E0648" w:rsidP="00DE3AA6">
      <w:pPr>
        <w:tabs>
          <w:tab w:val="left" w:pos="0"/>
        </w:tabs>
        <w:spacing w:before="120" w:after="120" w:line="360" w:lineRule="auto"/>
        <w:jc w:val="both"/>
      </w:pPr>
      <w:r>
        <w:tab/>
      </w:r>
      <w:r w:rsidR="00AD3E75">
        <w:t>Trong dự án này, tôi sử dụng</w:t>
      </w:r>
      <w:r w:rsidR="00273BD9">
        <w:t xml:space="preserve"> phép đo</w:t>
      </w:r>
      <w:r w:rsidR="00AD3E75">
        <w:t xml:space="preserve"> </w:t>
      </w:r>
      <w:r w:rsidR="001F7F1C" w:rsidRPr="00AD3E75">
        <w:t>cosine similarity</w:t>
      </w:r>
      <w:r w:rsidR="00AD3E75">
        <w:t xml:space="preserve"> (độ tương tự cosine)</w:t>
      </w:r>
      <w:r w:rsidR="00C15687">
        <w:t xml:space="preserve"> để tiến hành so sánh.</w:t>
      </w:r>
      <w:r w:rsidR="00273BD9">
        <w:t xml:space="preserve"> Ta sử dụng </w:t>
      </w:r>
      <w:r w:rsidR="001453E1">
        <w:t>cosine similarity khi chỉ quan tâm đến góc giữa 2 vector mà không quan tâm đến khoảng cách giữa chúng.</w:t>
      </w:r>
    </w:p>
    <w:p w14:paraId="0D7B8B29" w14:textId="77777777" w:rsidR="006161D6" w:rsidRDefault="00CE4E36" w:rsidP="006161D6">
      <w:pPr>
        <w:keepNext/>
        <w:jc w:val="center"/>
      </w:pPr>
      <w:r>
        <w:rPr>
          <w:noProof/>
        </w:rPr>
        <w:drawing>
          <wp:inline distT="0" distB="0" distL="0" distR="0" wp14:anchorId="0CAE6503" wp14:editId="1B853238">
            <wp:extent cx="3473355" cy="3374222"/>
            <wp:effectExtent l="0" t="0" r="0" b="0"/>
            <wp:docPr id="34" name="Picture 34" descr="Figure 1 from Cosine similarity based fingerprinting algorithm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from Cosine similarity based fingerprinting algorithm in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3355" cy="3374222"/>
                    </a:xfrm>
                    <a:prstGeom prst="rect">
                      <a:avLst/>
                    </a:prstGeom>
                    <a:noFill/>
                    <a:ln>
                      <a:noFill/>
                    </a:ln>
                  </pic:spPr>
                </pic:pic>
              </a:graphicData>
            </a:graphic>
          </wp:inline>
        </w:drawing>
      </w:r>
    </w:p>
    <w:p w14:paraId="103EAA02" w14:textId="607D42C0" w:rsidR="00CE4E36" w:rsidRDefault="006161D6" w:rsidP="006161D6">
      <w:pPr>
        <w:pStyle w:val="Chuthich"/>
      </w:pPr>
      <w:bookmarkStart w:id="1258" w:name="_Toc47384892"/>
      <w:r>
        <w:t xml:space="preserve">Hình </w:t>
      </w:r>
      <w:fldSimple w:instr=" SEQ Hình \* ARABIC ">
        <w:r>
          <w:rPr>
            <w:noProof/>
          </w:rPr>
          <w:t>24</w:t>
        </w:r>
      </w:fldSimple>
      <w:r>
        <w:t>. C</w:t>
      </w:r>
      <w:r w:rsidRPr="00AD3E75">
        <w:t>osine similarity</w:t>
      </w:r>
      <w:bookmarkEnd w:id="1258"/>
    </w:p>
    <w:p w14:paraId="4076B7EF" w14:textId="77777777" w:rsidR="00006DE7" w:rsidRPr="00006DE7" w:rsidRDefault="00006DE7" w:rsidP="00006DE7"/>
    <w:p w14:paraId="599618D5" w14:textId="22B10A1A" w:rsidR="00C8192D" w:rsidRPr="00C40250" w:rsidRDefault="00F84127" w:rsidP="001626B8">
      <w:pPr>
        <w:tabs>
          <w:tab w:val="left" w:pos="0"/>
        </w:tabs>
        <w:spacing w:before="120" w:after="120" w:line="360" w:lineRule="auto"/>
        <w:jc w:val="both"/>
        <w:rPr>
          <w:rStyle w:val="mo"/>
          <w:color w:val="333333"/>
          <w:sz w:val="25"/>
          <w:szCs w:val="25"/>
          <w:bdr w:val="none" w:sz="0" w:space="0" w:color="auto" w:frame="1"/>
          <w:shd w:val="clear" w:color="auto" w:fill="FFFFFF"/>
        </w:rPr>
      </w:pPr>
      <m:oMathPara>
        <m:oMath>
          <m:func>
            <m:funcPr>
              <m:ctrlPr>
                <w:rPr>
                  <w:rStyle w:val="mo"/>
                  <w:rFonts w:ascii="Cambria Math" w:hAnsi="Cambria Math" w:cs="Helvetica"/>
                  <w:i/>
                  <w:color w:val="333333"/>
                  <w:sz w:val="25"/>
                  <w:szCs w:val="25"/>
                  <w:bdr w:val="none" w:sz="0" w:space="0" w:color="auto" w:frame="1"/>
                  <w:shd w:val="clear" w:color="auto" w:fill="FFFFFF"/>
                </w:rPr>
              </m:ctrlPr>
            </m:funcPr>
            <m:fName>
              <m:r>
                <w:rPr>
                  <w:rStyle w:val="mo"/>
                  <w:rFonts w:ascii="Cambria Math" w:hAnsi="Cambria Math" w:cs="Helvetica"/>
                  <w:color w:val="333333"/>
                  <w:sz w:val="25"/>
                  <w:szCs w:val="25"/>
                  <w:bdr w:val="none" w:sz="0" w:space="0" w:color="auto" w:frame="1"/>
                  <w:shd w:val="clear" w:color="auto" w:fill="FFFFFF"/>
                </w:rPr>
                <m:t>similarity</m:t>
              </m:r>
              <m:d>
                <m:dPr>
                  <m:ctrlPr>
                    <w:rPr>
                      <w:rStyle w:val="mo"/>
                      <w:rFonts w:ascii="Cambria Math" w:hAnsi="Cambria Math" w:cs="Helvetica"/>
                      <w:i/>
                      <w:color w:val="333333"/>
                      <w:sz w:val="25"/>
                      <w:szCs w:val="25"/>
                      <w:bdr w:val="none" w:sz="0" w:space="0" w:color="auto" w:frame="1"/>
                      <w:shd w:val="clear" w:color="auto" w:fill="FFFFFF"/>
                    </w:rPr>
                  </m:ctrlPr>
                </m:dPr>
                <m:e>
                  <m:r>
                    <w:rPr>
                      <w:rStyle w:val="mo"/>
                      <w:rFonts w:ascii="Cambria Math" w:hAnsi="Cambria Math" w:cs="Helvetica"/>
                      <w:color w:val="333333"/>
                      <w:sz w:val="25"/>
                      <w:szCs w:val="25"/>
                      <w:bdr w:val="none" w:sz="0" w:space="0" w:color="auto" w:frame="1"/>
                      <w:shd w:val="clear" w:color="auto" w:fill="FFFFFF"/>
                    </w:rPr>
                    <m:t>A,B</m:t>
                  </m:r>
                </m:e>
              </m:d>
              <m:r>
                <w:rPr>
                  <w:rStyle w:val="mo"/>
                  <w:rFonts w:ascii="Cambria Math" w:hAnsi="Cambria Math" w:cs="Helvetica"/>
                  <w:color w:val="333333"/>
                  <w:sz w:val="25"/>
                  <w:szCs w:val="25"/>
                  <w:bdr w:val="none" w:sz="0" w:space="0" w:color="auto" w:frame="1"/>
                  <w:shd w:val="clear" w:color="auto" w:fill="FFFFFF"/>
                </w:rPr>
                <m:t>=cos</m:t>
              </m:r>
            </m:fName>
            <m:e>
              <m:d>
                <m:dPr>
                  <m:ctrlPr>
                    <w:rPr>
                      <w:rStyle w:val="mo"/>
                      <w:rFonts w:ascii="Cambria Math" w:hAnsi="Cambria Math" w:cs="Helvetica"/>
                      <w:i/>
                      <w:color w:val="333333"/>
                      <w:sz w:val="25"/>
                      <w:szCs w:val="25"/>
                      <w:bdr w:val="none" w:sz="0" w:space="0" w:color="auto" w:frame="1"/>
                      <w:shd w:val="clear" w:color="auto" w:fill="FFFFFF"/>
                    </w:rPr>
                  </m:ctrlPr>
                </m:dPr>
                <m:e>
                  <m:r>
                    <w:rPr>
                      <w:rStyle w:val="mo"/>
                      <w:rFonts w:ascii="Cambria Math" w:hAnsi="Cambria Math" w:cs="Helvetica"/>
                      <w:color w:val="333333"/>
                      <w:sz w:val="25"/>
                      <w:szCs w:val="25"/>
                      <w:bdr w:val="none" w:sz="0" w:space="0" w:color="auto" w:frame="1"/>
                      <w:shd w:val="clear" w:color="auto" w:fill="FFFFFF"/>
                    </w:rPr>
                    <m:t>θ</m:t>
                  </m:r>
                </m:e>
              </m:d>
            </m:e>
          </m:func>
          <m:r>
            <w:rPr>
              <w:rStyle w:val="mo"/>
              <w:rFonts w:ascii="Cambria Math" w:hAnsi="Cambria Math" w:cs="Helvetica"/>
              <w:color w:val="333333"/>
              <w:sz w:val="25"/>
              <w:szCs w:val="25"/>
              <w:bdr w:val="none" w:sz="0" w:space="0" w:color="auto" w:frame="1"/>
              <w:shd w:val="clear" w:color="auto" w:fill="FFFFFF"/>
            </w:rPr>
            <m:t xml:space="preserve">= </m:t>
          </m:r>
          <m:f>
            <m:fPr>
              <m:ctrlPr>
                <w:rPr>
                  <w:rStyle w:val="mo"/>
                  <w:rFonts w:ascii="Cambria Math" w:hAnsi="Cambria Math" w:cs="Helvetica"/>
                  <w:i/>
                  <w:color w:val="333333"/>
                  <w:sz w:val="25"/>
                  <w:szCs w:val="25"/>
                  <w:bdr w:val="none" w:sz="0" w:space="0" w:color="auto" w:frame="1"/>
                  <w:shd w:val="clear" w:color="auto" w:fill="FFFFFF"/>
                </w:rPr>
              </m:ctrlPr>
            </m:fPr>
            <m:num>
              <m:acc>
                <m:accPr>
                  <m:chr m:val="⃗"/>
                  <m:ctrlPr>
                    <w:rPr>
                      <w:rStyle w:val="mo"/>
                      <w:rFonts w:ascii="Cambria Math" w:hAnsi="Cambria Math" w:cs="Helvetica"/>
                      <w:i/>
                      <w:color w:val="333333"/>
                      <w:sz w:val="25"/>
                      <w:szCs w:val="25"/>
                      <w:bdr w:val="none" w:sz="0" w:space="0" w:color="auto" w:frame="1"/>
                      <w:shd w:val="clear" w:color="auto" w:fill="FFFFFF"/>
                    </w:rPr>
                  </m:ctrlPr>
                </m:accPr>
                <m:e>
                  <m:r>
                    <w:rPr>
                      <w:rStyle w:val="mo"/>
                      <w:rFonts w:ascii="Cambria Math" w:hAnsi="Cambria Math" w:cs="Helvetica"/>
                      <w:color w:val="333333"/>
                      <w:sz w:val="25"/>
                      <w:szCs w:val="25"/>
                      <w:bdr w:val="none" w:sz="0" w:space="0" w:color="auto" w:frame="1"/>
                      <w:shd w:val="clear" w:color="auto" w:fill="FFFFFF"/>
                    </w:rPr>
                    <m:t>A</m:t>
                  </m:r>
                </m:e>
              </m:acc>
              <m:r>
                <w:rPr>
                  <w:rStyle w:val="mo"/>
                  <w:rFonts w:ascii="Cambria Math" w:hAnsi="Cambria Math" w:cs="Helvetica"/>
                  <w:color w:val="333333"/>
                  <w:sz w:val="25"/>
                  <w:szCs w:val="25"/>
                  <w:bdr w:val="none" w:sz="0" w:space="0" w:color="auto" w:frame="1"/>
                  <w:shd w:val="clear" w:color="auto" w:fill="FFFFFF"/>
                </w:rPr>
                <m:t>.</m:t>
              </m:r>
              <m:acc>
                <m:accPr>
                  <m:chr m:val="⃗"/>
                  <m:ctrlPr>
                    <w:rPr>
                      <w:rStyle w:val="mo"/>
                      <w:rFonts w:ascii="Cambria Math" w:hAnsi="Cambria Math" w:cs="Helvetica"/>
                      <w:i/>
                      <w:color w:val="333333"/>
                      <w:sz w:val="25"/>
                      <w:szCs w:val="25"/>
                      <w:bdr w:val="none" w:sz="0" w:space="0" w:color="auto" w:frame="1"/>
                      <w:shd w:val="clear" w:color="auto" w:fill="FFFFFF"/>
                    </w:rPr>
                  </m:ctrlPr>
                </m:accPr>
                <m:e>
                  <m:r>
                    <w:rPr>
                      <w:rStyle w:val="mo"/>
                      <w:rFonts w:ascii="Cambria Math" w:hAnsi="Cambria Math" w:cs="Helvetica"/>
                      <w:color w:val="333333"/>
                      <w:sz w:val="25"/>
                      <w:szCs w:val="25"/>
                      <w:bdr w:val="none" w:sz="0" w:space="0" w:color="auto" w:frame="1"/>
                      <w:shd w:val="clear" w:color="auto" w:fill="FFFFFF"/>
                    </w:rPr>
                    <m:t>B</m:t>
                  </m:r>
                </m:e>
              </m:acc>
            </m:num>
            <m:den>
              <m:r>
                <w:rPr>
                  <w:rStyle w:val="mo"/>
                  <w:rFonts w:ascii="Cambria Math" w:hAnsi="Cambria Math" w:cs="Helvetica"/>
                  <w:color w:val="333333"/>
                  <w:sz w:val="25"/>
                  <w:szCs w:val="25"/>
                  <w:bdr w:val="none" w:sz="0" w:space="0" w:color="auto" w:frame="1"/>
                  <w:shd w:val="clear" w:color="auto" w:fill="FFFFFF"/>
                </w:rPr>
                <m:t>|</m:t>
              </m:r>
              <m:acc>
                <m:accPr>
                  <m:chr m:val="⃗"/>
                  <m:ctrlPr>
                    <w:rPr>
                      <w:rStyle w:val="mo"/>
                      <w:rFonts w:ascii="Cambria Math" w:hAnsi="Cambria Math" w:cs="Helvetica"/>
                      <w:i/>
                      <w:color w:val="333333"/>
                      <w:sz w:val="25"/>
                      <w:szCs w:val="25"/>
                      <w:bdr w:val="none" w:sz="0" w:space="0" w:color="auto" w:frame="1"/>
                      <w:shd w:val="clear" w:color="auto" w:fill="FFFFFF"/>
                    </w:rPr>
                  </m:ctrlPr>
                </m:accPr>
                <m:e>
                  <m:r>
                    <w:rPr>
                      <w:rStyle w:val="mo"/>
                      <w:rFonts w:ascii="Cambria Math" w:hAnsi="Cambria Math" w:cs="Helvetica"/>
                      <w:color w:val="333333"/>
                      <w:sz w:val="25"/>
                      <w:szCs w:val="25"/>
                      <w:bdr w:val="none" w:sz="0" w:space="0" w:color="auto" w:frame="1"/>
                      <w:shd w:val="clear" w:color="auto" w:fill="FFFFFF"/>
                    </w:rPr>
                    <m:t>A</m:t>
                  </m:r>
                </m:e>
              </m:acc>
              <m:r>
                <w:rPr>
                  <w:rStyle w:val="mo"/>
                  <w:rFonts w:ascii="Cambria Math" w:hAnsi="Cambria Math" w:cs="Helvetica"/>
                  <w:color w:val="333333"/>
                  <w:sz w:val="25"/>
                  <w:szCs w:val="25"/>
                  <w:bdr w:val="none" w:sz="0" w:space="0" w:color="auto" w:frame="1"/>
                  <w:shd w:val="clear" w:color="auto" w:fill="FFFFFF"/>
                </w:rPr>
                <m:t>|.|</m:t>
              </m:r>
              <m:acc>
                <m:accPr>
                  <m:chr m:val="⃗"/>
                  <m:ctrlPr>
                    <w:rPr>
                      <w:rStyle w:val="mo"/>
                      <w:rFonts w:ascii="Cambria Math" w:hAnsi="Cambria Math" w:cs="Helvetica"/>
                      <w:i/>
                      <w:color w:val="333333"/>
                      <w:sz w:val="25"/>
                      <w:szCs w:val="25"/>
                      <w:bdr w:val="none" w:sz="0" w:space="0" w:color="auto" w:frame="1"/>
                      <w:shd w:val="clear" w:color="auto" w:fill="FFFFFF"/>
                    </w:rPr>
                  </m:ctrlPr>
                </m:accPr>
                <m:e>
                  <m:r>
                    <w:rPr>
                      <w:rStyle w:val="mo"/>
                      <w:rFonts w:ascii="Cambria Math" w:hAnsi="Cambria Math" w:cs="Helvetica"/>
                      <w:color w:val="333333"/>
                      <w:sz w:val="25"/>
                      <w:szCs w:val="25"/>
                      <w:bdr w:val="none" w:sz="0" w:space="0" w:color="auto" w:frame="1"/>
                      <w:shd w:val="clear" w:color="auto" w:fill="FFFFFF"/>
                    </w:rPr>
                    <m:t>B</m:t>
                  </m:r>
                </m:e>
              </m:acc>
              <m:r>
                <w:rPr>
                  <w:rStyle w:val="mo"/>
                  <w:rFonts w:ascii="Cambria Math" w:hAnsi="Cambria Math" w:cs="Helvetica"/>
                  <w:color w:val="333333"/>
                  <w:sz w:val="25"/>
                  <w:szCs w:val="25"/>
                  <w:bdr w:val="none" w:sz="0" w:space="0" w:color="auto" w:frame="1"/>
                  <w:shd w:val="clear" w:color="auto" w:fill="FFFFFF"/>
                </w:rPr>
                <m:t>|</m:t>
              </m:r>
            </m:den>
          </m:f>
          <m:r>
            <w:rPr>
              <w:rStyle w:val="mo"/>
              <w:rFonts w:ascii="Cambria Math" w:hAnsi="Cambria Math" w:cs="Helvetica"/>
              <w:color w:val="333333"/>
              <w:sz w:val="25"/>
              <w:szCs w:val="25"/>
              <w:bdr w:val="none" w:sz="0" w:space="0" w:color="auto" w:frame="1"/>
              <w:shd w:val="clear" w:color="auto" w:fill="FFFFFF"/>
            </w:rPr>
            <m:t>=</m:t>
          </m:r>
          <m:f>
            <m:fPr>
              <m:ctrlPr>
                <w:rPr>
                  <w:rStyle w:val="mo"/>
                  <w:rFonts w:ascii="Cambria Math" w:hAnsi="Cambria Math" w:cs="Helvetica"/>
                  <w:i/>
                  <w:color w:val="333333"/>
                  <w:sz w:val="25"/>
                  <w:szCs w:val="25"/>
                  <w:bdr w:val="none" w:sz="0" w:space="0" w:color="auto" w:frame="1"/>
                  <w:shd w:val="clear" w:color="auto" w:fill="FFFFFF"/>
                </w:rPr>
              </m:ctrlPr>
            </m:fPr>
            <m:num>
              <m:nary>
                <m:naryPr>
                  <m:chr m:val="∑"/>
                  <m:limLoc m:val="undOvr"/>
                  <m:ctrlPr>
                    <w:rPr>
                      <w:rStyle w:val="mo"/>
                      <w:rFonts w:ascii="Cambria Math" w:hAnsi="Cambria Math" w:cs="Helvetica"/>
                      <w:i/>
                      <w:color w:val="333333"/>
                      <w:sz w:val="25"/>
                      <w:szCs w:val="25"/>
                      <w:bdr w:val="none" w:sz="0" w:space="0" w:color="auto" w:frame="1"/>
                      <w:shd w:val="clear" w:color="auto" w:fill="FFFFFF"/>
                    </w:rPr>
                  </m:ctrlPr>
                </m:naryPr>
                <m:sub>
                  <m:r>
                    <w:rPr>
                      <w:rStyle w:val="mo"/>
                      <w:rFonts w:ascii="Cambria Math" w:hAnsi="Cambria Math" w:cs="Helvetica"/>
                      <w:color w:val="333333"/>
                      <w:sz w:val="25"/>
                      <w:szCs w:val="25"/>
                      <w:bdr w:val="none" w:sz="0" w:space="0" w:color="auto" w:frame="1"/>
                      <w:shd w:val="clear" w:color="auto" w:fill="FFFFFF"/>
                    </w:rPr>
                    <m:t>i=1</m:t>
                  </m:r>
                </m:sub>
                <m:sup>
                  <m:r>
                    <w:rPr>
                      <w:rStyle w:val="mo"/>
                      <w:rFonts w:ascii="Cambria Math" w:hAnsi="Cambria Math" w:cs="Helvetica"/>
                      <w:color w:val="333333"/>
                      <w:sz w:val="25"/>
                      <w:szCs w:val="25"/>
                      <w:bdr w:val="none" w:sz="0" w:space="0" w:color="auto" w:frame="1"/>
                      <w:shd w:val="clear" w:color="auto" w:fill="FFFFFF"/>
                    </w:rPr>
                    <m:t>n</m:t>
                  </m:r>
                </m:sup>
                <m:e>
                  <m:sSub>
                    <m:sSubPr>
                      <m:ctrlPr>
                        <w:rPr>
                          <w:rStyle w:val="mo"/>
                          <w:rFonts w:ascii="Cambria Math" w:hAnsi="Cambria Math" w:cs="Helvetica"/>
                          <w:i/>
                          <w:color w:val="333333"/>
                          <w:sz w:val="25"/>
                          <w:szCs w:val="25"/>
                          <w:bdr w:val="none" w:sz="0" w:space="0" w:color="auto" w:frame="1"/>
                          <w:shd w:val="clear" w:color="auto" w:fill="FFFFFF"/>
                        </w:rPr>
                      </m:ctrlPr>
                    </m:sSubPr>
                    <m:e>
                      <m:r>
                        <w:rPr>
                          <w:rStyle w:val="mo"/>
                          <w:rFonts w:ascii="Cambria Math" w:hAnsi="Cambria Math" w:cs="Helvetica"/>
                          <w:color w:val="333333"/>
                          <w:sz w:val="25"/>
                          <w:szCs w:val="25"/>
                          <w:bdr w:val="none" w:sz="0" w:space="0" w:color="auto" w:frame="1"/>
                          <w:shd w:val="clear" w:color="auto" w:fill="FFFFFF"/>
                        </w:rPr>
                        <m:t>A</m:t>
                      </m:r>
                    </m:e>
                    <m:sub>
                      <m:r>
                        <w:rPr>
                          <w:rStyle w:val="mo"/>
                          <w:rFonts w:ascii="Cambria Math" w:hAnsi="Cambria Math" w:cs="Helvetica"/>
                          <w:color w:val="333333"/>
                          <w:sz w:val="25"/>
                          <w:szCs w:val="25"/>
                          <w:bdr w:val="none" w:sz="0" w:space="0" w:color="auto" w:frame="1"/>
                          <w:shd w:val="clear" w:color="auto" w:fill="FFFFFF"/>
                        </w:rPr>
                        <m:t>i</m:t>
                      </m:r>
                    </m:sub>
                  </m:sSub>
                  <m:sSub>
                    <m:sSubPr>
                      <m:ctrlPr>
                        <w:rPr>
                          <w:rStyle w:val="mo"/>
                          <w:rFonts w:ascii="Cambria Math" w:hAnsi="Cambria Math" w:cs="Helvetica"/>
                          <w:i/>
                          <w:color w:val="333333"/>
                          <w:sz w:val="25"/>
                          <w:szCs w:val="25"/>
                          <w:bdr w:val="none" w:sz="0" w:space="0" w:color="auto" w:frame="1"/>
                          <w:shd w:val="clear" w:color="auto" w:fill="FFFFFF"/>
                        </w:rPr>
                      </m:ctrlPr>
                    </m:sSubPr>
                    <m:e>
                      <m:r>
                        <w:rPr>
                          <w:rStyle w:val="mo"/>
                          <w:rFonts w:ascii="Cambria Math" w:hAnsi="Cambria Math" w:cs="Helvetica"/>
                          <w:color w:val="333333"/>
                          <w:sz w:val="25"/>
                          <w:szCs w:val="25"/>
                          <w:bdr w:val="none" w:sz="0" w:space="0" w:color="auto" w:frame="1"/>
                          <w:shd w:val="clear" w:color="auto" w:fill="FFFFFF"/>
                        </w:rPr>
                        <m:t>B</m:t>
                      </m:r>
                    </m:e>
                    <m:sub>
                      <m:r>
                        <w:rPr>
                          <w:rStyle w:val="mo"/>
                          <w:rFonts w:ascii="Cambria Math" w:hAnsi="Cambria Math" w:cs="Helvetica"/>
                          <w:color w:val="333333"/>
                          <w:sz w:val="25"/>
                          <w:szCs w:val="25"/>
                          <w:bdr w:val="none" w:sz="0" w:space="0" w:color="auto" w:frame="1"/>
                          <w:shd w:val="clear" w:color="auto" w:fill="FFFFFF"/>
                        </w:rPr>
                        <m:t>i</m:t>
                      </m:r>
                    </m:sub>
                  </m:sSub>
                </m:e>
              </m:nary>
            </m:num>
            <m:den>
              <m:rad>
                <m:radPr>
                  <m:degHide m:val="1"/>
                  <m:ctrlPr>
                    <w:rPr>
                      <w:rStyle w:val="mo"/>
                      <w:rFonts w:ascii="Cambria Math" w:hAnsi="Cambria Math" w:cs="Helvetica"/>
                      <w:i/>
                      <w:color w:val="333333"/>
                      <w:sz w:val="25"/>
                      <w:szCs w:val="25"/>
                      <w:bdr w:val="none" w:sz="0" w:space="0" w:color="auto" w:frame="1"/>
                      <w:shd w:val="clear" w:color="auto" w:fill="FFFFFF"/>
                    </w:rPr>
                  </m:ctrlPr>
                </m:radPr>
                <m:deg/>
                <m:e>
                  <m:nary>
                    <m:naryPr>
                      <m:chr m:val="∑"/>
                      <m:limLoc m:val="undOvr"/>
                      <m:ctrlPr>
                        <w:rPr>
                          <w:rStyle w:val="mo"/>
                          <w:rFonts w:ascii="Cambria Math" w:hAnsi="Cambria Math" w:cs="Helvetica"/>
                          <w:i/>
                          <w:color w:val="333333"/>
                          <w:sz w:val="25"/>
                          <w:szCs w:val="25"/>
                          <w:bdr w:val="none" w:sz="0" w:space="0" w:color="auto" w:frame="1"/>
                          <w:shd w:val="clear" w:color="auto" w:fill="FFFFFF"/>
                        </w:rPr>
                      </m:ctrlPr>
                    </m:naryPr>
                    <m:sub>
                      <m:r>
                        <w:rPr>
                          <w:rStyle w:val="mo"/>
                          <w:rFonts w:ascii="Cambria Math" w:hAnsi="Cambria Math" w:cs="Helvetica"/>
                          <w:color w:val="333333"/>
                          <w:sz w:val="25"/>
                          <w:szCs w:val="25"/>
                          <w:bdr w:val="none" w:sz="0" w:space="0" w:color="auto" w:frame="1"/>
                          <w:shd w:val="clear" w:color="auto" w:fill="FFFFFF"/>
                        </w:rPr>
                        <m:t>i=1</m:t>
                      </m:r>
                    </m:sub>
                    <m:sup>
                      <m:r>
                        <w:rPr>
                          <w:rStyle w:val="mo"/>
                          <w:rFonts w:ascii="Cambria Math" w:hAnsi="Cambria Math" w:cs="Helvetica"/>
                          <w:color w:val="333333"/>
                          <w:sz w:val="25"/>
                          <w:szCs w:val="25"/>
                          <w:bdr w:val="none" w:sz="0" w:space="0" w:color="auto" w:frame="1"/>
                          <w:shd w:val="clear" w:color="auto" w:fill="FFFFFF"/>
                        </w:rPr>
                        <m:t>n</m:t>
                      </m:r>
                    </m:sup>
                    <m:e>
                      <m:sSubSup>
                        <m:sSubSupPr>
                          <m:ctrlPr>
                            <w:rPr>
                              <w:rStyle w:val="mo"/>
                              <w:rFonts w:ascii="Cambria Math" w:hAnsi="Cambria Math" w:cs="Helvetica"/>
                              <w:i/>
                              <w:color w:val="333333"/>
                              <w:sz w:val="25"/>
                              <w:szCs w:val="25"/>
                              <w:bdr w:val="none" w:sz="0" w:space="0" w:color="auto" w:frame="1"/>
                              <w:shd w:val="clear" w:color="auto" w:fill="FFFFFF"/>
                            </w:rPr>
                          </m:ctrlPr>
                        </m:sSubSupPr>
                        <m:e>
                          <m:r>
                            <w:rPr>
                              <w:rStyle w:val="mo"/>
                              <w:rFonts w:ascii="Cambria Math" w:hAnsi="Cambria Math" w:cs="Helvetica"/>
                              <w:color w:val="333333"/>
                              <w:sz w:val="25"/>
                              <w:szCs w:val="25"/>
                              <w:bdr w:val="none" w:sz="0" w:space="0" w:color="auto" w:frame="1"/>
                              <w:shd w:val="clear" w:color="auto" w:fill="FFFFFF"/>
                            </w:rPr>
                            <m:t>A</m:t>
                          </m:r>
                        </m:e>
                        <m:sub>
                          <m:r>
                            <w:rPr>
                              <w:rStyle w:val="mo"/>
                              <w:rFonts w:ascii="Cambria Math" w:hAnsi="Cambria Math" w:cs="Helvetica"/>
                              <w:color w:val="333333"/>
                              <w:sz w:val="25"/>
                              <w:szCs w:val="25"/>
                              <w:bdr w:val="none" w:sz="0" w:space="0" w:color="auto" w:frame="1"/>
                              <w:shd w:val="clear" w:color="auto" w:fill="FFFFFF"/>
                            </w:rPr>
                            <m:t>i</m:t>
                          </m:r>
                        </m:sub>
                        <m:sup>
                          <m:r>
                            <w:rPr>
                              <w:rStyle w:val="mo"/>
                              <w:rFonts w:ascii="Cambria Math" w:hAnsi="Cambria Math" w:cs="Helvetica"/>
                              <w:color w:val="333333"/>
                              <w:sz w:val="25"/>
                              <w:szCs w:val="25"/>
                              <w:bdr w:val="none" w:sz="0" w:space="0" w:color="auto" w:frame="1"/>
                              <w:shd w:val="clear" w:color="auto" w:fill="FFFFFF"/>
                            </w:rPr>
                            <m:t>2</m:t>
                          </m:r>
                        </m:sup>
                      </m:sSubSup>
                    </m:e>
                  </m:nary>
                </m:e>
              </m:rad>
              <m:rad>
                <m:radPr>
                  <m:degHide m:val="1"/>
                  <m:ctrlPr>
                    <w:rPr>
                      <w:rStyle w:val="mo"/>
                      <w:rFonts w:ascii="Cambria Math" w:hAnsi="Cambria Math" w:cs="Helvetica"/>
                      <w:i/>
                      <w:color w:val="333333"/>
                      <w:sz w:val="25"/>
                      <w:szCs w:val="25"/>
                      <w:bdr w:val="none" w:sz="0" w:space="0" w:color="auto" w:frame="1"/>
                      <w:shd w:val="clear" w:color="auto" w:fill="FFFFFF"/>
                    </w:rPr>
                  </m:ctrlPr>
                </m:radPr>
                <m:deg/>
                <m:e>
                  <m:nary>
                    <m:naryPr>
                      <m:chr m:val="∑"/>
                      <m:limLoc m:val="undOvr"/>
                      <m:ctrlPr>
                        <w:rPr>
                          <w:rStyle w:val="mo"/>
                          <w:rFonts w:ascii="Cambria Math" w:hAnsi="Cambria Math" w:cs="Helvetica"/>
                          <w:i/>
                          <w:color w:val="333333"/>
                          <w:sz w:val="25"/>
                          <w:szCs w:val="25"/>
                          <w:bdr w:val="none" w:sz="0" w:space="0" w:color="auto" w:frame="1"/>
                          <w:shd w:val="clear" w:color="auto" w:fill="FFFFFF"/>
                        </w:rPr>
                      </m:ctrlPr>
                    </m:naryPr>
                    <m:sub>
                      <m:r>
                        <w:rPr>
                          <w:rStyle w:val="mo"/>
                          <w:rFonts w:ascii="Cambria Math" w:hAnsi="Cambria Math" w:cs="Helvetica"/>
                          <w:color w:val="333333"/>
                          <w:sz w:val="25"/>
                          <w:szCs w:val="25"/>
                          <w:bdr w:val="none" w:sz="0" w:space="0" w:color="auto" w:frame="1"/>
                          <w:shd w:val="clear" w:color="auto" w:fill="FFFFFF"/>
                        </w:rPr>
                        <m:t>i=1</m:t>
                      </m:r>
                    </m:sub>
                    <m:sup>
                      <m:r>
                        <w:rPr>
                          <w:rStyle w:val="mo"/>
                          <w:rFonts w:ascii="Cambria Math" w:hAnsi="Cambria Math" w:cs="Helvetica"/>
                          <w:color w:val="333333"/>
                          <w:sz w:val="25"/>
                          <w:szCs w:val="25"/>
                          <w:bdr w:val="none" w:sz="0" w:space="0" w:color="auto" w:frame="1"/>
                          <w:shd w:val="clear" w:color="auto" w:fill="FFFFFF"/>
                        </w:rPr>
                        <m:t>n</m:t>
                      </m:r>
                    </m:sup>
                    <m:e>
                      <m:sSubSup>
                        <m:sSubSupPr>
                          <m:ctrlPr>
                            <w:rPr>
                              <w:rStyle w:val="mo"/>
                              <w:rFonts w:ascii="Cambria Math" w:hAnsi="Cambria Math" w:cs="Helvetica"/>
                              <w:i/>
                              <w:color w:val="333333"/>
                              <w:sz w:val="25"/>
                              <w:szCs w:val="25"/>
                              <w:bdr w:val="none" w:sz="0" w:space="0" w:color="auto" w:frame="1"/>
                              <w:shd w:val="clear" w:color="auto" w:fill="FFFFFF"/>
                            </w:rPr>
                          </m:ctrlPr>
                        </m:sSubSupPr>
                        <m:e>
                          <m:r>
                            <w:rPr>
                              <w:rStyle w:val="mo"/>
                              <w:rFonts w:ascii="Cambria Math" w:hAnsi="Cambria Math" w:cs="Helvetica"/>
                              <w:color w:val="333333"/>
                              <w:sz w:val="25"/>
                              <w:szCs w:val="25"/>
                              <w:bdr w:val="none" w:sz="0" w:space="0" w:color="auto" w:frame="1"/>
                              <w:shd w:val="clear" w:color="auto" w:fill="FFFFFF"/>
                            </w:rPr>
                            <m:t>B</m:t>
                          </m:r>
                        </m:e>
                        <m:sub>
                          <m:r>
                            <w:rPr>
                              <w:rStyle w:val="mo"/>
                              <w:rFonts w:ascii="Cambria Math" w:hAnsi="Cambria Math" w:cs="Helvetica"/>
                              <w:color w:val="333333"/>
                              <w:sz w:val="25"/>
                              <w:szCs w:val="25"/>
                              <w:bdr w:val="none" w:sz="0" w:space="0" w:color="auto" w:frame="1"/>
                              <w:shd w:val="clear" w:color="auto" w:fill="FFFFFF"/>
                            </w:rPr>
                            <m:t>i</m:t>
                          </m:r>
                        </m:sub>
                        <m:sup>
                          <m:r>
                            <w:rPr>
                              <w:rStyle w:val="mo"/>
                              <w:rFonts w:ascii="Cambria Math" w:hAnsi="Cambria Math" w:cs="Helvetica"/>
                              <w:color w:val="333333"/>
                              <w:sz w:val="25"/>
                              <w:szCs w:val="25"/>
                              <w:bdr w:val="none" w:sz="0" w:space="0" w:color="auto" w:frame="1"/>
                              <w:shd w:val="clear" w:color="auto" w:fill="FFFFFF"/>
                            </w:rPr>
                            <m:t>2</m:t>
                          </m:r>
                        </m:sup>
                      </m:sSubSup>
                    </m:e>
                  </m:nary>
                </m:e>
              </m:rad>
            </m:den>
          </m:f>
        </m:oMath>
      </m:oMathPara>
    </w:p>
    <w:p w14:paraId="47964E02" w14:textId="77777777" w:rsidR="0069152A" w:rsidRDefault="00F26FDB" w:rsidP="0069152A">
      <w:pPr>
        <w:tabs>
          <w:tab w:val="left" w:pos="0"/>
        </w:tabs>
        <w:spacing w:before="120" w:after="120" w:line="360" w:lineRule="auto"/>
        <w:jc w:val="both"/>
      </w:pPr>
      <w:r>
        <w:rPr>
          <w:b/>
        </w:rPr>
        <w:tab/>
      </w:r>
      <w:r w:rsidR="0069152A">
        <w:t xml:space="preserve">Dựa vào </w:t>
      </w:r>
      <w:r w:rsidR="0069152A" w:rsidRPr="00AD3E75">
        <w:t>cosine similarity</w:t>
      </w:r>
      <w:r w:rsidR="0069152A" w:rsidRPr="00B758D7">
        <w:t xml:space="preserve"> </w:t>
      </w:r>
      <w:r w:rsidR="0069152A">
        <w:t xml:space="preserve">ta có thể tính cosine distance (khoảng cách cosine) bằng công thức: </w:t>
      </w:r>
    </w:p>
    <w:p w14:paraId="5169A174" w14:textId="57B183C9" w:rsidR="0069152A" w:rsidRPr="0069152A" w:rsidRDefault="0069152A" w:rsidP="00B758D7">
      <w:pPr>
        <w:tabs>
          <w:tab w:val="left" w:pos="0"/>
        </w:tabs>
        <w:spacing w:before="120" w:after="120" w:line="360" w:lineRule="auto"/>
        <w:jc w:val="center"/>
      </w:pPr>
      <w:r>
        <w:t>cosine_distance = 1 – cosine_</w:t>
      </w:r>
      <w:r w:rsidRPr="00AD3E75">
        <w:t>similarity</w:t>
      </w:r>
    </w:p>
    <w:p w14:paraId="4B6BC965" w14:textId="5AD7FA47" w:rsidR="00536BA1" w:rsidRDefault="0069152A" w:rsidP="00F26FDB">
      <w:pPr>
        <w:tabs>
          <w:tab w:val="left" w:pos="0"/>
        </w:tabs>
        <w:spacing w:before="120" w:after="120" w:line="360" w:lineRule="auto"/>
        <w:jc w:val="both"/>
      </w:pPr>
      <w:r>
        <w:lastRenderedPageBreak/>
        <w:tab/>
      </w:r>
      <w:r w:rsidR="00F26FDB">
        <w:t>Đầu vào của hàm cosine là</w:t>
      </w:r>
      <w:r w:rsidR="00F03006">
        <w:t xml:space="preserve"> mảng chứa</w:t>
      </w:r>
      <w:r w:rsidR="00F26FDB">
        <w:t xml:space="preserve"> </w:t>
      </w:r>
      <w:r w:rsidR="001453E1">
        <w:t>vector</w:t>
      </w:r>
      <w:r w:rsidR="00F26FDB" w:rsidRPr="00126120">
        <w:t xml:space="preserve"> 128</w:t>
      </w:r>
      <w:r w:rsidR="00F26FDB">
        <w:t xml:space="preserve"> chiều</w:t>
      </w:r>
      <w:r w:rsidR="00F26FDB" w:rsidRPr="00F26FDB">
        <w:t xml:space="preserve"> </w:t>
      </w:r>
      <w:r w:rsidR="00F26FDB">
        <w:t xml:space="preserve">của khuôn mặt trong ảnh </w:t>
      </w:r>
      <w:r w:rsidR="00AE0186">
        <w:t>chưa khuôn mặt cần nhận dạng</w:t>
      </w:r>
      <w:r w:rsidR="00F26FDB">
        <w:t xml:space="preserve"> mà FaceNet vừa tính toán, và bộ dữ liệu gồm các</w:t>
      </w:r>
      <w:r w:rsidR="002E3BAB">
        <w:t xml:space="preserve"> mảng chứa</w:t>
      </w:r>
      <w:r w:rsidR="00F26FDB">
        <w:t xml:space="preserve"> </w:t>
      </w:r>
      <w:r w:rsidR="001453E1">
        <w:t>vector</w:t>
      </w:r>
      <w:r w:rsidR="00F26FDB">
        <w:t xml:space="preserve"> 128 chiều của các khuôn mặt đã được huấn luyện từ trư</w:t>
      </w:r>
      <w:r w:rsidR="001601FA">
        <w:t>ớc</w:t>
      </w:r>
      <w:r w:rsidR="00F26FDB">
        <w:t>.</w:t>
      </w:r>
      <w:r w:rsidR="00F03006">
        <w:t xml:space="preserve"> </w:t>
      </w:r>
      <w:r w:rsidR="00196F6A">
        <w:t>C</w:t>
      </w:r>
      <w:r w:rsidR="00196F6A" w:rsidRPr="00AD3E75">
        <w:t xml:space="preserve">osine </w:t>
      </w:r>
      <w:r w:rsidR="00196F6A">
        <w:t xml:space="preserve">distance </w:t>
      </w:r>
      <w:r w:rsidR="00273BD9">
        <w:t xml:space="preserve">sẽ tính </w:t>
      </w:r>
      <w:r w:rsidR="007E6B65">
        <w:t>lần lượt</w:t>
      </w:r>
      <w:r w:rsidR="002466B3">
        <w:t xml:space="preserve"> khoảng cách</w:t>
      </w:r>
      <w:r w:rsidR="00964F9F">
        <w:t xml:space="preserve"> giữa </w:t>
      </w:r>
      <w:r w:rsidR="00A70FF9">
        <w:t>vector đầu vào với các vector trong bộ dữ liệu</w:t>
      </w:r>
      <w:r w:rsidR="007E6B65">
        <w:t xml:space="preserve"> để tìm ra </w:t>
      </w:r>
      <w:r w:rsidR="008D68AF">
        <w:t>vector có</w:t>
      </w:r>
      <w:r w:rsidR="00B531B3">
        <w:t xml:space="preserve"> giá trị </w:t>
      </w:r>
      <w:r w:rsidR="001A2421">
        <w:t>thấp nhất</w:t>
      </w:r>
      <w:r w:rsidR="00382BFA">
        <w:t xml:space="preserve"> (khoảng cách ngắn nhất)</w:t>
      </w:r>
      <w:r w:rsidR="00A27415">
        <w:t>,</w:t>
      </w:r>
      <w:r w:rsidR="00701B2C">
        <w:t xml:space="preserve"> </w:t>
      </w:r>
      <w:r w:rsidR="00B531B3">
        <w:t xml:space="preserve">tương ứng với </w:t>
      </w:r>
      <w:r w:rsidR="008D68AF">
        <w:t>độ tương tự cao nhất</w:t>
      </w:r>
      <w:r w:rsidR="00EE38C6">
        <w:t>.</w:t>
      </w:r>
    </w:p>
    <w:p w14:paraId="0B779D2A" w14:textId="03AEFF5A" w:rsidR="00993EFB" w:rsidRDefault="006328D2" w:rsidP="00993EFB">
      <w:pPr>
        <w:pStyle w:val="u3"/>
      </w:pPr>
      <w:bookmarkStart w:id="1259" w:name="_Toc47383835"/>
      <w:r>
        <w:t>3</w:t>
      </w:r>
      <w:r w:rsidR="00993EFB" w:rsidRPr="00EA2CF0">
        <w:t>.</w:t>
      </w:r>
      <w:r>
        <w:t>1</w:t>
      </w:r>
      <w:r w:rsidR="00993EFB">
        <w:t xml:space="preserve">.7 </w:t>
      </w:r>
      <w:r w:rsidR="002B33AB">
        <w:t>Xác định</w:t>
      </w:r>
      <w:r w:rsidR="00993EFB">
        <w:t xml:space="preserve"> các khuôn mặt “</w:t>
      </w:r>
      <w:r w:rsidR="003E1755">
        <w:t>u</w:t>
      </w:r>
      <w:r w:rsidR="00993EFB">
        <w:t>nknown”</w:t>
      </w:r>
      <w:r w:rsidR="00993EFB" w:rsidRPr="00EA2CF0">
        <w:t>:</w:t>
      </w:r>
      <w:bookmarkEnd w:id="1259"/>
      <w:r w:rsidR="00993EFB">
        <w:t xml:space="preserve"> </w:t>
      </w:r>
    </w:p>
    <w:p w14:paraId="47B95C4E" w14:textId="703E4AD8" w:rsidR="00B45E56" w:rsidRPr="00B45E56" w:rsidRDefault="00FC3BD5" w:rsidP="00F26FDB">
      <w:pPr>
        <w:tabs>
          <w:tab w:val="left" w:pos="0"/>
        </w:tabs>
        <w:spacing w:before="120" w:after="120" w:line="360" w:lineRule="auto"/>
        <w:jc w:val="both"/>
      </w:pPr>
      <w:r>
        <w:rPr>
          <w:b/>
        </w:rPr>
        <w:tab/>
      </w:r>
      <w:r w:rsidR="00B45E56">
        <w:t>Với một hệ thống điểm danh tự động như trong nhà trường, việc loại trừ các trường hợp điể</w:t>
      </w:r>
      <w:r w:rsidR="001423C8">
        <w:t>m danh hộ</w:t>
      </w:r>
      <w:r w:rsidR="00345750">
        <w:t xml:space="preserve"> hay</w:t>
      </w:r>
      <w:r w:rsidR="00863634">
        <w:t xml:space="preserve"> đi</w:t>
      </w:r>
      <w:r w:rsidR="00345750">
        <w:t xml:space="preserve"> học thuê</w:t>
      </w:r>
      <w:r w:rsidR="001423C8">
        <w:t xml:space="preserve"> là vô cùng cần thiết. Hoặc đơn giản là có một gương mặt lạ xuất hiện trong bức hình</w:t>
      </w:r>
      <w:r w:rsidR="00663CFA">
        <w:t xml:space="preserve"> cũng bị nhận nhầm là sinh viên của lớp</w:t>
      </w:r>
      <w:r w:rsidR="004C26D4">
        <w:t>. Các khuôn mặt lạ này chung quy lại là các khuôn mặt “unknown”.</w:t>
      </w:r>
    </w:p>
    <w:p w14:paraId="4ECEFC48" w14:textId="159F93E1" w:rsidR="003E1755" w:rsidRPr="003E1755" w:rsidRDefault="00B45E56" w:rsidP="00F26FDB">
      <w:pPr>
        <w:tabs>
          <w:tab w:val="left" w:pos="0"/>
        </w:tabs>
        <w:spacing w:before="120" w:after="120" w:line="360" w:lineRule="auto"/>
        <w:jc w:val="both"/>
      </w:pPr>
      <w:r>
        <w:tab/>
      </w:r>
      <w:r w:rsidR="003E1755">
        <w:t xml:space="preserve">Các khuôn mặt “unknown” là các khuôn mặt không có trong bộ dữ liệu được huấn luyện từ trước. Khi ảnh xuất hiện các khuôn mặt này, nếu không tiến hành xác định và loại trừ thì khả năng cao hệ thống sẽ nhận nhầm với các khuôn mặt có trong bộ dữ liệu và </w:t>
      </w:r>
      <w:r w:rsidR="004557C2">
        <w:t>tiến hành điểm danh sai là rất cao.</w:t>
      </w:r>
    </w:p>
    <w:p w14:paraId="5EEED7DA" w14:textId="7EB565EF" w:rsidR="00701B2C" w:rsidRDefault="003E1755" w:rsidP="0069152A">
      <w:pPr>
        <w:tabs>
          <w:tab w:val="left" w:pos="0"/>
        </w:tabs>
        <w:spacing w:before="120" w:after="120" w:line="360" w:lineRule="auto"/>
        <w:jc w:val="both"/>
      </w:pPr>
      <w:r>
        <w:tab/>
      </w:r>
      <w:r w:rsidR="001C6BCF">
        <w:t>Từ</w:t>
      </w:r>
      <w:r w:rsidR="00D76F51">
        <w:t xml:space="preserve"> cosine distance </w:t>
      </w:r>
      <w:r w:rsidR="00FE7E01">
        <w:t xml:space="preserve">ta có thể </w:t>
      </w:r>
      <w:r w:rsidR="0045323B">
        <w:t>xác định</w:t>
      </w:r>
      <w:r w:rsidR="00D76F51">
        <w:t xml:space="preserve"> các khuôn mặt “unknown”</w:t>
      </w:r>
      <w:r w:rsidR="0045323B">
        <w:t xml:space="preserve"> với một tỉ lệ nhất định</w:t>
      </w:r>
      <w:r w:rsidR="001C6BCF">
        <w:t xml:space="preserve"> dựa trên </w:t>
      </w:r>
      <w:r w:rsidR="00A47B19">
        <w:t>ngưỡng cho phép (threshold)</w:t>
      </w:r>
      <w:r w:rsidR="0013482C">
        <w:t xml:space="preserve">. </w:t>
      </w:r>
      <w:r w:rsidR="00B21728">
        <w:t>K</w:t>
      </w:r>
      <w:r w:rsidR="00B21728" w:rsidRPr="00B21728">
        <w:t>hông có một quy tắc chuẩn nào cho việc lựa chọn n</w:t>
      </w:r>
      <w:r w:rsidR="00B21728">
        <w:t>gưỡng trong nhận dạng khuôn mặt, mà giá trị ngưỡng này được chọn thông qua các lần thử nghiệm mang lại kết quả tốt nhất.</w:t>
      </w:r>
    </w:p>
    <w:p w14:paraId="664BB9EE" w14:textId="214DA0ED" w:rsidR="00963479" w:rsidRDefault="00A82C3B" w:rsidP="00963479">
      <w:pPr>
        <w:pStyle w:val="u3"/>
      </w:pPr>
      <w:bookmarkStart w:id="1260" w:name="_Toc47383836"/>
      <w:r>
        <w:t>3</w:t>
      </w:r>
      <w:r w:rsidR="00963479" w:rsidRPr="00EA2CF0">
        <w:t>.</w:t>
      </w:r>
      <w:r>
        <w:t>1</w:t>
      </w:r>
      <w:r w:rsidR="00963479">
        <w:t>.8 Tiến hành điểm danh</w:t>
      </w:r>
      <w:r w:rsidR="00963479" w:rsidRPr="00EA2CF0">
        <w:t>:</w:t>
      </w:r>
      <w:bookmarkEnd w:id="1260"/>
    </w:p>
    <w:p w14:paraId="19416669" w14:textId="58946534" w:rsidR="00BE22CE" w:rsidRDefault="002C1283" w:rsidP="00206F81">
      <w:pPr>
        <w:tabs>
          <w:tab w:val="left" w:pos="0"/>
        </w:tabs>
        <w:spacing w:before="120" w:after="120" w:line="360" w:lineRule="auto"/>
        <w:jc w:val="both"/>
      </w:pPr>
      <w:r>
        <w:tab/>
        <w:t xml:space="preserve">Khi </w:t>
      </w:r>
      <w:r w:rsidR="00206F81">
        <w:t xml:space="preserve">đã nhận </w:t>
      </w:r>
      <w:r w:rsidR="00533B9B">
        <w:t>diện</w:t>
      </w:r>
      <w:r w:rsidR="00206F81">
        <w:t xml:space="preserve"> được các khuôn mặt của sinh viên và loại bỏ các khuôn mặt lạ, hệ thống sẽ lấy định danh của khuôn mặt để tiến hành điểm danh với danh sách sinh viên trong cơ sở dữ liệu.</w:t>
      </w:r>
    </w:p>
    <w:p w14:paraId="02EBD6F5" w14:textId="77777777" w:rsidR="00766108" w:rsidRDefault="00BE22CE" w:rsidP="00766108">
      <w:pPr>
        <w:tabs>
          <w:tab w:val="left" w:pos="0"/>
        </w:tabs>
        <w:spacing w:before="120" w:after="120" w:line="360" w:lineRule="auto"/>
        <w:jc w:val="both"/>
        <w:rPr>
          <w:b/>
        </w:rPr>
      </w:pPr>
      <w:r>
        <w:tab/>
        <w:t>Danh sách điểm danh của sinh viên sẽ được cập nhật lên WebBrowser một cách tự động.</w:t>
      </w:r>
    </w:p>
    <w:p w14:paraId="2E6AC26E" w14:textId="77777777" w:rsidR="00AE53BA" w:rsidRDefault="00AE53BA">
      <w:pPr>
        <w:rPr>
          <w:b/>
          <w:bCs/>
          <w:lang w:val="vi-VN" w:eastAsia="vi-VN"/>
        </w:rPr>
      </w:pPr>
      <w:r>
        <w:br w:type="page"/>
      </w:r>
    </w:p>
    <w:p w14:paraId="66E940D9" w14:textId="1CEC4048" w:rsidR="0009016D" w:rsidRPr="00766108" w:rsidRDefault="00FE5286" w:rsidP="00766108">
      <w:pPr>
        <w:pStyle w:val="u2"/>
        <w:rPr>
          <w:ins w:id="1261" w:author="LeNga" w:date="2020-07-28T16:21:00Z"/>
          <w:sz w:val="26"/>
          <w:szCs w:val="26"/>
        </w:rPr>
      </w:pPr>
      <w:del w:id="1262" w:author="LeNga" w:date="2020-07-28T16:20:00Z">
        <w:r w:rsidRPr="00766108" w:rsidDel="0009016D">
          <w:rPr>
            <w:sz w:val="26"/>
            <w:szCs w:val="26"/>
          </w:rPr>
          <w:lastRenderedPageBreak/>
          <w:delText>4</w:delText>
        </w:r>
      </w:del>
      <w:bookmarkStart w:id="1263" w:name="_Toc47383837"/>
      <w:ins w:id="1264" w:author="LeNga" w:date="2020-07-28T16:20:00Z">
        <w:r w:rsidR="0009016D" w:rsidRPr="00766108">
          <w:rPr>
            <w:sz w:val="26"/>
            <w:szCs w:val="26"/>
          </w:rPr>
          <w:t>3</w:t>
        </w:r>
      </w:ins>
      <w:r w:rsidRPr="00766108">
        <w:rPr>
          <w:sz w:val="26"/>
          <w:szCs w:val="26"/>
        </w:rPr>
        <w:t>.</w:t>
      </w:r>
      <w:del w:id="1265" w:author="LeNga" w:date="2020-07-28T16:20:00Z">
        <w:r w:rsidRPr="00766108" w:rsidDel="0009016D">
          <w:rPr>
            <w:sz w:val="26"/>
            <w:szCs w:val="26"/>
          </w:rPr>
          <w:delText>3</w:delText>
        </w:r>
        <w:r w:rsidR="00375E63" w:rsidRPr="00766108" w:rsidDel="0009016D">
          <w:rPr>
            <w:sz w:val="26"/>
            <w:szCs w:val="26"/>
          </w:rPr>
          <w:delText xml:space="preserve"> </w:delText>
        </w:r>
      </w:del>
      <w:ins w:id="1266" w:author="LeNga" w:date="2020-07-28T16:20:00Z">
        <w:r w:rsidR="0009016D" w:rsidRPr="00766108">
          <w:rPr>
            <w:sz w:val="26"/>
            <w:szCs w:val="26"/>
          </w:rPr>
          <w:t>2</w:t>
        </w:r>
      </w:ins>
      <w:r w:rsidR="00C02B1B" w:rsidRPr="00766108">
        <w:rPr>
          <w:sz w:val="26"/>
          <w:szCs w:val="26"/>
        </w:rPr>
        <w:t>.</w:t>
      </w:r>
      <w:del w:id="1267" w:author="LeNga" w:date="2020-07-28T16:20:00Z">
        <w:r w:rsidR="00375E63" w:rsidRPr="00766108" w:rsidDel="0009016D">
          <w:rPr>
            <w:sz w:val="26"/>
            <w:szCs w:val="26"/>
          </w:rPr>
          <w:delText xml:space="preserve">Giao diện </w:delText>
        </w:r>
        <w:r w:rsidR="00902E61" w:rsidRPr="00766108" w:rsidDel="0009016D">
          <w:rPr>
            <w:sz w:val="26"/>
            <w:szCs w:val="26"/>
          </w:rPr>
          <w:delText>ứng dụng</w:delText>
        </w:r>
      </w:del>
      <w:ins w:id="1268" w:author="LeNga" w:date="2020-07-28T16:20:00Z">
        <w:r w:rsidR="0009016D" w:rsidRPr="00766108">
          <w:rPr>
            <w:sz w:val="26"/>
            <w:szCs w:val="26"/>
          </w:rPr>
          <w:t>Kết q</w:t>
        </w:r>
      </w:ins>
      <w:ins w:id="1269" w:author="LeNga" w:date="2020-07-28T16:21:00Z">
        <w:r w:rsidR="0009016D" w:rsidRPr="00766108">
          <w:rPr>
            <w:sz w:val="26"/>
            <w:szCs w:val="26"/>
          </w:rPr>
          <w:t>ủa</w:t>
        </w:r>
      </w:ins>
      <w:ins w:id="1270" w:author="LeNga" w:date="2020-07-28T16:20:00Z">
        <w:r w:rsidR="0009016D" w:rsidRPr="00766108">
          <w:rPr>
            <w:sz w:val="26"/>
            <w:szCs w:val="26"/>
          </w:rPr>
          <w:t xml:space="preserve"> t</w:t>
        </w:r>
      </w:ins>
      <w:r w:rsidR="006E249F">
        <w:rPr>
          <w:sz w:val="26"/>
          <w:szCs w:val="26"/>
          <w:lang w:val="en-US"/>
        </w:rPr>
        <w:t>h</w:t>
      </w:r>
      <w:ins w:id="1271" w:author="LeNga" w:date="2020-07-28T16:20:00Z">
        <w:r w:rsidR="0009016D" w:rsidRPr="00766108">
          <w:rPr>
            <w:sz w:val="26"/>
            <w:szCs w:val="26"/>
          </w:rPr>
          <w:t>ử nghiệm hệ thống</w:t>
        </w:r>
      </w:ins>
      <w:bookmarkEnd w:id="1263"/>
    </w:p>
    <w:p w14:paraId="49129BB3" w14:textId="1596A273" w:rsidR="0009016D" w:rsidRPr="00915B3B" w:rsidRDefault="0009016D" w:rsidP="00915B3B">
      <w:pPr>
        <w:pStyle w:val="u3"/>
        <w:rPr>
          <w:ins w:id="1272" w:author="LeNga" w:date="2020-07-28T16:21:00Z"/>
        </w:rPr>
      </w:pPr>
      <w:bookmarkStart w:id="1273" w:name="_Toc47383838"/>
      <w:ins w:id="1274" w:author="LeNga" w:date="2020-07-28T16:21:00Z">
        <w:r w:rsidRPr="00915B3B">
          <w:t>3.2.</w:t>
        </w:r>
        <w:proofErr w:type="gramStart"/>
        <w:r w:rsidRPr="00915B3B">
          <w:t>1.Giao</w:t>
        </w:r>
        <w:proofErr w:type="gramEnd"/>
        <w:r w:rsidRPr="00915B3B">
          <w:t xml:space="preserve"> diện ứng d</w:t>
        </w:r>
      </w:ins>
      <w:r w:rsidR="00915B3B">
        <w:t>ụng</w:t>
      </w:r>
      <w:bookmarkEnd w:id="1273"/>
    </w:p>
    <w:p w14:paraId="0A85FC03" w14:textId="77777777" w:rsidR="00A41B92" w:rsidRDefault="00780F1B" w:rsidP="00A41B92">
      <w:pPr>
        <w:keepNext/>
        <w:jc w:val="center"/>
      </w:pPr>
      <w:r w:rsidRPr="00780F1B">
        <w:rPr>
          <w:noProof/>
        </w:rPr>
        <w:drawing>
          <wp:inline distT="0" distB="0" distL="0" distR="0" wp14:anchorId="2F6E635E" wp14:editId="041686ED">
            <wp:extent cx="4893733" cy="2549532"/>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2678" cy="2559402"/>
                    </a:xfrm>
                    <a:prstGeom prst="rect">
                      <a:avLst/>
                    </a:prstGeom>
                  </pic:spPr>
                </pic:pic>
              </a:graphicData>
            </a:graphic>
          </wp:inline>
        </w:drawing>
      </w:r>
    </w:p>
    <w:p w14:paraId="72C5C8F3" w14:textId="77777777" w:rsidR="009813CD" w:rsidRDefault="00A41B92" w:rsidP="006C48D7">
      <w:pPr>
        <w:pStyle w:val="Chuthich"/>
        <w:keepNext/>
      </w:pPr>
      <w:bookmarkStart w:id="1275" w:name="_Toc47384893"/>
      <w:r>
        <w:t xml:space="preserve">Hình </w:t>
      </w:r>
      <w:fldSimple w:instr=" SEQ Hình \* ARABIC ">
        <w:r>
          <w:rPr>
            <w:noProof/>
          </w:rPr>
          <w:t>25</w:t>
        </w:r>
      </w:fldSimple>
      <w:r>
        <w:t>. Quá trình embedding và huấn luyện mô hinh với FaceNet</w:t>
      </w:r>
      <w:bookmarkEnd w:id="1275"/>
    </w:p>
    <w:p w14:paraId="7994BAA5" w14:textId="51382A90" w:rsidR="006C48D7" w:rsidRDefault="00C169C0" w:rsidP="006C48D7">
      <w:pPr>
        <w:pStyle w:val="Chuthich"/>
        <w:keepNext/>
      </w:pPr>
      <w:r w:rsidRPr="00C169C0">
        <w:rPr>
          <w:noProof/>
        </w:rPr>
        <w:drawing>
          <wp:inline distT="0" distB="0" distL="0" distR="0" wp14:anchorId="1052371B" wp14:editId="0A20DA4B">
            <wp:extent cx="4792133" cy="4031215"/>
            <wp:effectExtent l="0" t="0" r="8890" b="7620"/>
            <wp:docPr id="17" name="Picture 17" descr="E:\Nam 3\Ky 2\do an co so 5\Báo cáo\screencapture-localhost-8000-2020-07-29-21_3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am 3\Ky 2\do an co so 5\Báo cáo\screencapture-localhost-8000-2020-07-29-21_30_4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8034" cy="4036179"/>
                    </a:xfrm>
                    <a:prstGeom prst="rect">
                      <a:avLst/>
                    </a:prstGeom>
                    <a:noFill/>
                    <a:ln>
                      <a:noFill/>
                    </a:ln>
                  </pic:spPr>
                </pic:pic>
              </a:graphicData>
            </a:graphic>
          </wp:inline>
        </w:drawing>
      </w:r>
    </w:p>
    <w:p w14:paraId="37AE135B" w14:textId="2A0A9D31" w:rsidR="00C169C0" w:rsidRDefault="006C48D7" w:rsidP="006C48D7">
      <w:pPr>
        <w:pStyle w:val="Chuthich"/>
      </w:pPr>
      <w:bookmarkStart w:id="1276" w:name="_Toc47384894"/>
      <w:r>
        <w:t xml:space="preserve">Hình </w:t>
      </w:r>
      <w:fldSimple w:instr=" SEQ Hình \* ARABIC ">
        <w:r>
          <w:rPr>
            <w:noProof/>
          </w:rPr>
          <w:t>26</w:t>
        </w:r>
      </w:fldSimple>
      <w:r>
        <w:t>. Danh sách trước khi điểm danh và chọn ảnh đầu vào</w:t>
      </w:r>
      <w:bookmarkEnd w:id="1276"/>
    </w:p>
    <w:p w14:paraId="01FE140A" w14:textId="77777777" w:rsidR="009813CD" w:rsidRDefault="008A3D8A" w:rsidP="009813CD">
      <w:pPr>
        <w:keepNext/>
        <w:jc w:val="center"/>
      </w:pPr>
      <w:r w:rsidRPr="008A3D8A">
        <w:rPr>
          <w:noProof/>
        </w:rPr>
        <w:lastRenderedPageBreak/>
        <w:drawing>
          <wp:inline distT="0" distB="0" distL="0" distR="0" wp14:anchorId="13386A03" wp14:editId="7251E646">
            <wp:extent cx="5376334" cy="4564843"/>
            <wp:effectExtent l="0" t="0" r="0" b="7620"/>
            <wp:docPr id="19" name="Picture 19" descr="E:\Nam 3\Ky 2\do an co so 5\Báo cáo\screencapture-localhost-8000-attendance-2020-07-29-21_35_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 3\Ky 2\do an co so 5\Báo cáo\screencapture-localhost-8000-attendance-2020-07-29-21_35_07(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8328" cy="4566536"/>
                    </a:xfrm>
                    <a:prstGeom prst="rect">
                      <a:avLst/>
                    </a:prstGeom>
                    <a:noFill/>
                    <a:ln>
                      <a:noFill/>
                    </a:ln>
                  </pic:spPr>
                </pic:pic>
              </a:graphicData>
            </a:graphic>
          </wp:inline>
        </w:drawing>
      </w:r>
    </w:p>
    <w:p w14:paraId="454263D1" w14:textId="77777777" w:rsidR="006A5D16" w:rsidRDefault="009813CD" w:rsidP="006A5D16">
      <w:pPr>
        <w:pStyle w:val="Chuthich"/>
      </w:pPr>
      <w:bookmarkStart w:id="1277" w:name="_Toc47384895"/>
      <w:r>
        <w:t xml:space="preserve">Hình </w:t>
      </w:r>
      <w:fldSimple w:instr=" SEQ Hình \* ARABIC ">
        <w:r>
          <w:rPr>
            <w:noProof/>
          </w:rPr>
          <w:t>27</w:t>
        </w:r>
      </w:fldSimple>
      <w:r>
        <w:t>. Danh sách sau khi đưa ảnh đầu vào và tiến hành điểm danh</w:t>
      </w:r>
      <w:bookmarkEnd w:id="1277"/>
    </w:p>
    <w:p w14:paraId="41F30A14" w14:textId="1AF99766" w:rsidR="00F948B0" w:rsidRDefault="004F1F7B" w:rsidP="006A5D16">
      <w:pPr>
        <w:pStyle w:val="u3"/>
      </w:pPr>
      <w:bookmarkStart w:id="1278" w:name="_Toc47383839"/>
      <w:ins w:id="1279" w:author="LeNga" w:date="2020-07-28T16:21:00Z">
        <w:r w:rsidRPr="004F1F7B">
          <w:t>3.2.</w:t>
        </w:r>
        <w:proofErr w:type="gramStart"/>
        <w:r w:rsidRPr="004F1F7B">
          <w:t>2.</w:t>
        </w:r>
      </w:ins>
      <w:r>
        <w:t>K</w:t>
      </w:r>
      <w:ins w:id="1280" w:author="LeNga" w:date="2020-07-28T16:21:00Z">
        <w:r w:rsidRPr="004F1F7B">
          <w:t>ết</w:t>
        </w:r>
      </w:ins>
      <w:proofErr w:type="gramEnd"/>
      <w:r>
        <w:t xml:space="preserve"> quả</w:t>
      </w:r>
      <w:r w:rsidR="005A5464">
        <w:t xml:space="preserve"> thử nghiệm</w:t>
      </w:r>
      <w:bookmarkEnd w:id="1278"/>
    </w:p>
    <w:p w14:paraId="162CD069" w14:textId="15AF13BB" w:rsidR="001237BB" w:rsidRPr="001237BB" w:rsidRDefault="001237BB" w:rsidP="001237BB">
      <w:pPr>
        <w:rPr>
          <w:b/>
        </w:rPr>
      </w:pPr>
      <w:ins w:id="1281" w:author="LeNga" w:date="2020-07-28T16:21:00Z">
        <w:r w:rsidRPr="001237BB">
          <w:rPr>
            <w:b/>
          </w:rPr>
          <w:t>3.2.2.</w:t>
        </w:r>
      </w:ins>
      <w:proofErr w:type="gramStart"/>
      <w:r w:rsidR="0066392B">
        <w:rPr>
          <w:b/>
        </w:rPr>
        <w:t>1.</w:t>
      </w:r>
      <w:r>
        <w:rPr>
          <w:b/>
        </w:rPr>
        <w:t>Hiệu</w:t>
      </w:r>
      <w:proofErr w:type="gramEnd"/>
      <w:r>
        <w:rPr>
          <w:b/>
        </w:rPr>
        <w:t xml:space="preserve"> xuất</w:t>
      </w:r>
      <w:r w:rsidR="00702FF5">
        <w:rPr>
          <w:b/>
        </w:rPr>
        <w:t xml:space="preserve"> của</w:t>
      </w:r>
      <w:r>
        <w:rPr>
          <w:b/>
        </w:rPr>
        <w:t xml:space="preserve"> </w:t>
      </w:r>
      <w:r w:rsidR="003B688E">
        <w:rPr>
          <w:b/>
        </w:rPr>
        <w:t>chương trình</w:t>
      </w:r>
    </w:p>
    <w:p w14:paraId="79A4102E" w14:textId="41F6A473" w:rsidR="00F948B0" w:rsidRDefault="00C45188" w:rsidP="003B7616">
      <w:pPr>
        <w:tabs>
          <w:tab w:val="left" w:pos="0"/>
        </w:tabs>
        <w:spacing w:before="120" w:after="120" w:line="360" w:lineRule="auto"/>
        <w:jc w:val="both"/>
      </w:pPr>
      <w:r>
        <w:tab/>
      </w:r>
      <w:r w:rsidR="00C14C80">
        <w:t xml:space="preserve">Trong dự án này tôi sử dụng máy tính </w:t>
      </w:r>
      <w:r w:rsidR="004D1F30">
        <w:t xml:space="preserve">với bộ xử lý </w:t>
      </w:r>
      <w:r w:rsidR="00C14C80">
        <w:t xml:space="preserve">Intel core i7-8750H, </w:t>
      </w:r>
      <w:r w:rsidR="00C67697">
        <w:t>VGA</w:t>
      </w:r>
      <w:r w:rsidR="00C14C80">
        <w:t xml:space="preserve"> N</w:t>
      </w:r>
      <w:r w:rsidR="003B7616">
        <w:t>vdia GTX</w:t>
      </w:r>
      <w:r w:rsidR="00C14C80">
        <w:t xml:space="preserve"> 1050Ti</w:t>
      </w:r>
      <w:r w:rsidR="003B7616">
        <w:t>. Với bộ dữ liệu</w:t>
      </w:r>
      <w:r w:rsidR="003D42FA">
        <w:t xml:space="preserve"> 4815 hình ảnh của 10 sinh viên</w:t>
      </w:r>
      <w:r w:rsidR="003B7616">
        <w:t xml:space="preserve">. </w:t>
      </w:r>
      <w:r w:rsidR="00100DE2">
        <w:t>Cho k</w:t>
      </w:r>
      <w:r w:rsidR="003B7616">
        <w:t>ết quả như sau:</w:t>
      </w:r>
    </w:p>
    <w:p w14:paraId="6D5F3A4F" w14:textId="07F1CF54" w:rsidR="004F1F7B" w:rsidRPr="003B7616" w:rsidRDefault="003B7616" w:rsidP="00F948B0">
      <w:pPr>
        <w:pStyle w:val="oancuaDanhsach"/>
        <w:numPr>
          <w:ilvl w:val="0"/>
          <w:numId w:val="50"/>
        </w:numPr>
        <w:tabs>
          <w:tab w:val="left" w:pos="0"/>
        </w:tabs>
        <w:spacing w:before="120" w:after="120" w:line="360" w:lineRule="auto"/>
        <w:jc w:val="both"/>
        <w:rPr>
          <w:rFonts w:ascii="Times New Roman" w:hAnsi="Times New Roman"/>
          <w:sz w:val="26"/>
          <w:szCs w:val="26"/>
        </w:rPr>
      </w:pPr>
      <w:r w:rsidRPr="003B7616">
        <w:rPr>
          <w:rFonts w:ascii="Times New Roman" w:hAnsi="Times New Roman"/>
          <w:sz w:val="26"/>
          <w:szCs w:val="26"/>
        </w:rPr>
        <w:t>Thời gian</w:t>
      </w:r>
      <w:r w:rsidR="001B1805">
        <w:rPr>
          <w:rFonts w:ascii="Times New Roman" w:hAnsi="Times New Roman"/>
          <w:sz w:val="26"/>
          <w:szCs w:val="26"/>
          <w:lang w:val="en-US"/>
        </w:rPr>
        <w:t xml:space="preserve"> cho cả quá trình phát hiện khuôn mặt,</w:t>
      </w:r>
      <w:r w:rsidRPr="003B7616">
        <w:rPr>
          <w:rFonts w:ascii="Times New Roman" w:hAnsi="Times New Roman"/>
          <w:sz w:val="26"/>
          <w:szCs w:val="26"/>
        </w:rPr>
        <w:t xml:space="preserve"> trích xuất đặc trưng và huấn luyện</w:t>
      </w:r>
      <w:r w:rsidR="00E50CE2">
        <w:rPr>
          <w:rFonts w:ascii="Times New Roman" w:hAnsi="Times New Roman"/>
          <w:sz w:val="26"/>
          <w:szCs w:val="26"/>
          <w:lang w:val="en-US"/>
        </w:rPr>
        <w:t xml:space="preserve"> bộ dữ liệu</w:t>
      </w:r>
      <w:r w:rsidR="001533DE">
        <w:rPr>
          <w:rFonts w:ascii="Times New Roman" w:hAnsi="Times New Roman"/>
          <w:sz w:val="26"/>
          <w:szCs w:val="26"/>
          <w:lang w:val="en-US"/>
        </w:rPr>
        <w:t xml:space="preserve"> là</w:t>
      </w:r>
      <w:r w:rsidRPr="003B7616">
        <w:rPr>
          <w:rFonts w:ascii="Times New Roman" w:hAnsi="Times New Roman"/>
          <w:sz w:val="26"/>
          <w:szCs w:val="26"/>
        </w:rPr>
        <w:t xml:space="preserve"> 2231</w:t>
      </w:r>
      <w:r w:rsidR="00DA5639">
        <w:rPr>
          <w:rFonts w:ascii="Times New Roman" w:hAnsi="Times New Roman"/>
          <w:sz w:val="26"/>
          <w:szCs w:val="26"/>
          <w:lang w:val="en-US"/>
        </w:rPr>
        <w:t>,</w:t>
      </w:r>
      <w:r w:rsidR="007834C3">
        <w:rPr>
          <w:rFonts w:ascii="Times New Roman" w:hAnsi="Times New Roman"/>
          <w:sz w:val="26"/>
          <w:szCs w:val="26"/>
          <w:lang w:val="en-US"/>
        </w:rPr>
        <w:t>3</w:t>
      </w:r>
      <w:r w:rsidRPr="003B7616">
        <w:rPr>
          <w:rFonts w:ascii="Times New Roman" w:hAnsi="Times New Roman"/>
          <w:sz w:val="26"/>
          <w:szCs w:val="26"/>
        </w:rPr>
        <w:t xml:space="preserve"> giây (khoả</w:t>
      </w:r>
      <w:r w:rsidR="00DA5639">
        <w:rPr>
          <w:rFonts w:ascii="Times New Roman" w:hAnsi="Times New Roman"/>
          <w:sz w:val="26"/>
          <w:szCs w:val="26"/>
        </w:rPr>
        <w:t>ng 37,</w:t>
      </w:r>
      <w:r w:rsidRPr="003B7616">
        <w:rPr>
          <w:rFonts w:ascii="Times New Roman" w:hAnsi="Times New Roman"/>
          <w:sz w:val="26"/>
          <w:szCs w:val="26"/>
        </w:rPr>
        <w:t>2 phút)</w:t>
      </w:r>
      <w:r w:rsidR="004B560C">
        <w:rPr>
          <w:rFonts w:ascii="Times New Roman" w:hAnsi="Times New Roman"/>
          <w:sz w:val="26"/>
          <w:szCs w:val="26"/>
          <w:lang w:val="en-US"/>
        </w:rPr>
        <w:t>.</w:t>
      </w:r>
      <w:del w:id="1282" w:author="LeNga" w:date="2020-07-28T16:21:00Z">
        <w:r w:rsidR="004F1F7B" w:rsidRPr="004F1F7B" w:rsidDel="0009016D">
          <w:delText>:</w:delText>
        </w:r>
      </w:del>
    </w:p>
    <w:p w14:paraId="472CD88B" w14:textId="77777777" w:rsidR="00872F58" w:rsidRDefault="00B862A1" w:rsidP="00872F58">
      <w:pPr>
        <w:keepNext/>
      </w:pPr>
      <w:r w:rsidRPr="00B862A1">
        <w:rPr>
          <w:noProof/>
        </w:rPr>
        <w:lastRenderedPageBreak/>
        <w:drawing>
          <wp:inline distT="0" distB="0" distL="0" distR="0" wp14:anchorId="474EC606" wp14:editId="7BD46C92">
            <wp:extent cx="5448300" cy="2849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300" cy="2849245"/>
                    </a:xfrm>
                    <a:prstGeom prst="rect">
                      <a:avLst/>
                    </a:prstGeom>
                  </pic:spPr>
                </pic:pic>
              </a:graphicData>
            </a:graphic>
          </wp:inline>
        </w:drawing>
      </w:r>
    </w:p>
    <w:p w14:paraId="3F8CEB32" w14:textId="2F1AFC64" w:rsidR="003B7616" w:rsidRPr="007009B5" w:rsidRDefault="00872F58" w:rsidP="007009B5">
      <w:pPr>
        <w:pStyle w:val="Chuthich"/>
        <w:rPr>
          <w:kern w:val="32"/>
        </w:rPr>
      </w:pPr>
      <w:bookmarkStart w:id="1283" w:name="_Toc47384896"/>
      <w:r>
        <w:t xml:space="preserve">Hình </w:t>
      </w:r>
      <w:fldSimple w:instr=" SEQ Hình \* ARABIC ">
        <w:r>
          <w:rPr>
            <w:noProof/>
          </w:rPr>
          <w:t>28</w:t>
        </w:r>
      </w:fldSimple>
      <w:r>
        <w:t>. Thời gian trích xuất đặc trưng và huấn luyện mô hình</w:t>
      </w:r>
      <w:bookmarkEnd w:id="1283"/>
    </w:p>
    <w:p w14:paraId="70520683" w14:textId="18324492" w:rsidR="006D0193" w:rsidRPr="00EE58AE" w:rsidDel="00EB0857" w:rsidRDefault="003B7BDE" w:rsidP="00592B82">
      <w:pPr>
        <w:rPr>
          <w:del w:id="1284" w:author="LeNga" w:date="2020-07-28T16:22:00Z"/>
        </w:rPr>
      </w:pPr>
      <w:bookmarkStart w:id="1285" w:name="_Toc46196947"/>
      <w:del w:id="1286" w:author="LeNga" w:date="2020-07-28T16:22:00Z">
        <w:r w:rsidRPr="00EE58AE" w:rsidDel="00EB0857">
          <w:delText>Chương 5</w:delText>
        </w:r>
        <w:r w:rsidR="006D0193" w:rsidRPr="00EE58AE" w:rsidDel="00EB0857">
          <w:delText>:</w:delText>
        </w:r>
        <w:bookmarkEnd w:id="1285"/>
      </w:del>
    </w:p>
    <w:p w14:paraId="339686CF" w14:textId="77777777" w:rsidR="00EB0857" w:rsidRPr="00EE58AE" w:rsidRDefault="00EB0857" w:rsidP="00592B82">
      <w:pPr>
        <w:rPr>
          <w:ins w:id="1287" w:author="LeNga" w:date="2020-07-28T16:23:00Z"/>
        </w:rPr>
      </w:pPr>
    </w:p>
    <w:p w14:paraId="21DD020C" w14:textId="6743CB8F" w:rsidR="001237BB" w:rsidRPr="001237BB" w:rsidRDefault="00A113B6" w:rsidP="001237BB">
      <w:pPr>
        <w:pStyle w:val="oancuaDanhsach"/>
        <w:numPr>
          <w:ilvl w:val="0"/>
          <w:numId w:val="50"/>
        </w:numPr>
        <w:tabs>
          <w:tab w:val="left" w:pos="0"/>
        </w:tabs>
        <w:spacing w:before="120" w:after="120" w:line="360" w:lineRule="auto"/>
        <w:jc w:val="both"/>
        <w:rPr>
          <w:b/>
          <w:bCs/>
          <w:kern w:val="32"/>
        </w:rPr>
      </w:pPr>
      <w:r w:rsidRPr="00EE58AE">
        <w:rPr>
          <w:rFonts w:ascii="Times New Roman" w:hAnsi="Times New Roman"/>
          <w:sz w:val="26"/>
          <w:szCs w:val="26"/>
        </w:rPr>
        <w:t xml:space="preserve">Thời gian nhận dạng khuôn mặt trung bình cho một bức </w:t>
      </w:r>
      <w:r w:rsidR="00EE7F4F">
        <w:rPr>
          <w:rFonts w:ascii="Times New Roman" w:hAnsi="Times New Roman"/>
          <w:sz w:val="26"/>
          <w:szCs w:val="26"/>
          <w:lang w:val="en-US"/>
        </w:rPr>
        <w:t>hình</w:t>
      </w:r>
      <w:r w:rsidRPr="00EE58AE">
        <w:rPr>
          <w:rFonts w:ascii="Times New Roman" w:hAnsi="Times New Roman"/>
          <w:sz w:val="26"/>
          <w:szCs w:val="26"/>
        </w:rPr>
        <w:t xml:space="preserve"> bao gồm phát hiện khuôn mặ</w:t>
      </w:r>
      <w:r w:rsidR="006B1D29">
        <w:rPr>
          <w:rFonts w:ascii="Times New Roman" w:hAnsi="Times New Roman"/>
          <w:sz w:val="26"/>
          <w:szCs w:val="26"/>
        </w:rPr>
        <w:t>t, că</w:t>
      </w:r>
      <w:r w:rsidRPr="00EE58AE">
        <w:rPr>
          <w:rFonts w:ascii="Times New Roman" w:hAnsi="Times New Roman"/>
          <w:sz w:val="26"/>
          <w:szCs w:val="26"/>
        </w:rPr>
        <w:t>n chỉnh khuôn mặt và định danh khuôn mặt phụ thuộc vào số</w:t>
      </w:r>
      <w:r w:rsidR="00F908B4">
        <w:rPr>
          <w:rFonts w:ascii="Times New Roman" w:hAnsi="Times New Roman"/>
          <w:sz w:val="26"/>
          <w:szCs w:val="26"/>
          <w:lang w:val="en-US"/>
        </w:rPr>
        <w:t xml:space="preserve"> lượng</w:t>
      </w:r>
      <w:r w:rsidRPr="00EE58AE">
        <w:rPr>
          <w:rFonts w:ascii="Times New Roman" w:hAnsi="Times New Roman"/>
          <w:sz w:val="26"/>
          <w:szCs w:val="26"/>
        </w:rPr>
        <w:t xml:space="preserve"> khuôn mặt suất hiện trong hình. Với </w:t>
      </w:r>
      <w:r w:rsidR="00EE7F4F">
        <w:rPr>
          <w:rFonts w:ascii="Times New Roman" w:hAnsi="Times New Roman"/>
          <w:sz w:val="26"/>
          <w:szCs w:val="26"/>
          <w:lang w:val="en-US"/>
        </w:rPr>
        <w:t>hình</w:t>
      </w:r>
      <w:r w:rsidRPr="00EE58AE">
        <w:rPr>
          <w:rFonts w:ascii="Times New Roman" w:hAnsi="Times New Roman"/>
          <w:sz w:val="26"/>
          <w:szCs w:val="26"/>
        </w:rPr>
        <w:t xml:space="preserve"> có chứa duy nhất một khuôn mặt, mất khoả</w:t>
      </w:r>
      <w:r w:rsidR="00D40EB3">
        <w:rPr>
          <w:rFonts w:ascii="Times New Roman" w:hAnsi="Times New Roman"/>
          <w:sz w:val="26"/>
          <w:szCs w:val="26"/>
        </w:rPr>
        <w:t>ng 5</w:t>
      </w:r>
      <w:r w:rsidR="003319EB" w:rsidRPr="00EE58AE">
        <w:rPr>
          <w:rFonts w:ascii="Times New Roman" w:hAnsi="Times New Roman"/>
          <w:sz w:val="26"/>
          <w:szCs w:val="26"/>
        </w:rPr>
        <w:t xml:space="preserve"> giây. Với ảnh ch</w:t>
      </w:r>
      <w:r w:rsidR="005E4932" w:rsidRPr="00EE58AE">
        <w:rPr>
          <w:rFonts w:ascii="Times New Roman" w:hAnsi="Times New Roman"/>
          <w:sz w:val="26"/>
          <w:szCs w:val="26"/>
        </w:rPr>
        <w:t>ứ</w:t>
      </w:r>
      <w:r w:rsidR="003319EB" w:rsidRPr="00EE58AE">
        <w:rPr>
          <w:rFonts w:ascii="Times New Roman" w:hAnsi="Times New Roman"/>
          <w:sz w:val="26"/>
          <w:szCs w:val="26"/>
        </w:rPr>
        <w:t xml:space="preserve">a 10 khuôn mặt, mất khoảng </w:t>
      </w:r>
      <w:r w:rsidR="002C6B37">
        <w:rPr>
          <w:rFonts w:ascii="Times New Roman" w:hAnsi="Times New Roman"/>
          <w:sz w:val="26"/>
          <w:szCs w:val="26"/>
        </w:rPr>
        <w:t>8</w:t>
      </w:r>
      <w:r w:rsidR="003319EB" w:rsidRPr="00EE58AE">
        <w:rPr>
          <w:rFonts w:ascii="Times New Roman" w:hAnsi="Times New Roman"/>
          <w:sz w:val="26"/>
          <w:szCs w:val="26"/>
        </w:rPr>
        <w:t xml:space="preserve"> giây.</w:t>
      </w:r>
    </w:p>
    <w:p w14:paraId="28A5F79B" w14:textId="2245665B" w:rsidR="001237BB" w:rsidRPr="001237BB" w:rsidRDefault="001237BB" w:rsidP="000C4CCD">
      <w:pPr>
        <w:spacing w:before="120" w:after="120"/>
        <w:rPr>
          <w:b/>
        </w:rPr>
      </w:pPr>
      <w:ins w:id="1288" w:author="LeNga" w:date="2020-07-28T16:21:00Z">
        <w:r w:rsidRPr="001237BB">
          <w:rPr>
            <w:b/>
          </w:rPr>
          <w:t>3.2.2.</w:t>
        </w:r>
      </w:ins>
      <w:proofErr w:type="gramStart"/>
      <w:r w:rsidR="0066392B">
        <w:rPr>
          <w:b/>
        </w:rPr>
        <w:t>2.</w:t>
      </w:r>
      <w:r w:rsidR="005B7288">
        <w:rPr>
          <w:b/>
        </w:rPr>
        <w:t>Cải</w:t>
      </w:r>
      <w:proofErr w:type="gramEnd"/>
      <w:r w:rsidR="005B7288">
        <w:rPr>
          <w:b/>
        </w:rPr>
        <w:t xml:space="preserve"> thiện độ chính xác </w:t>
      </w:r>
      <w:r w:rsidR="00B579C1">
        <w:rPr>
          <w:b/>
        </w:rPr>
        <w:t xml:space="preserve">bằng </w:t>
      </w:r>
      <w:r w:rsidR="005B7288">
        <w:rPr>
          <w:b/>
        </w:rPr>
        <w:t>kỹ thuật căn chỉnh khuôn mặt</w:t>
      </w:r>
    </w:p>
    <w:p w14:paraId="5F47E9D1" w14:textId="4C2D58AB" w:rsidR="00BE0E5A" w:rsidRDefault="008E089E" w:rsidP="008E089E">
      <w:pPr>
        <w:tabs>
          <w:tab w:val="left" w:pos="0"/>
        </w:tabs>
        <w:spacing w:before="120" w:after="120" w:line="360" w:lineRule="auto"/>
        <w:jc w:val="both"/>
      </w:pPr>
      <w:r>
        <w:tab/>
      </w:r>
      <w:r w:rsidR="00B16E12" w:rsidRPr="008E089E">
        <w:t>Trên cơ sở tìm hiểu về kỹ thuật</w:t>
      </w:r>
      <w:r w:rsidRPr="008E089E">
        <w:t xml:space="preserve"> tiền xử lý hình ảnh nhằm cải thiện độ chính xác, trong dự án này tôi </w:t>
      </w:r>
      <w:r w:rsidR="003B76E4">
        <w:t>đã</w:t>
      </w:r>
      <w:r w:rsidRPr="008E089E">
        <w:t xml:space="preserve"> tìm hiểu và áp dụng kỹ thuật</w:t>
      </w:r>
      <w:r w:rsidR="00D0788C">
        <w:t xml:space="preserve"> că</w:t>
      </w:r>
      <w:r w:rsidR="004119C9" w:rsidRPr="008E089E">
        <w:t>n chỉnh khuôn mặt</w:t>
      </w:r>
      <w:r w:rsidRPr="008E089E">
        <w:t xml:space="preserve">. </w:t>
      </w:r>
      <w:r w:rsidR="005A5464">
        <w:t>Với bộ dữ liệu 4815 hình ảnh của 10 sinh viên, tôi sẽ huấn liệu thành 2 bộ dữ liệu</w:t>
      </w:r>
      <w:r w:rsidR="0031600E">
        <w:t xml:space="preserve"> riêng biệt, một bộ đã tiến hành căn chỉnh khuôn mặt trước khi huấn</w:t>
      </w:r>
      <w:r w:rsidR="005A5464">
        <w:t xml:space="preserve"> </w:t>
      </w:r>
      <w:r w:rsidR="0031600E">
        <w:t>luyện, bộ còn lại sẽ sử dụng hình ảnh gốc.</w:t>
      </w:r>
      <w:r w:rsidR="002726A5">
        <w:t xml:space="preserve"> Các hình ảnh sử dụng để nhận dạng cũng sẽ thử nghiệm lần lượt </w:t>
      </w:r>
      <w:r w:rsidR="0053739B">
        <w:t>qua</w:t>
      </w:r>
      <w:r w:rsidR="002726A5">
        <w:t xml:space="preserve"> căn chỉnh và không qua căn chỉnh.</w:t>
      </w:r>
      <w:r w:rsidR="00A82154">
        <w:t xml:space="preserve"> Như vậy sẽ có 4 trường hợp thử nghiệm.</w:t>
      </w:r>
    </w:p>
    <w:p w14:paraId="4190890B" w14:textId="3F5BA16D" w:rsidR="00FB7D6E" w:rsidRDefault="00BE0E5A" w:rsidP="008E089E">
      <w:pPr>
        <w:tabs>
          <w:tab w:val="left" w:pos="0"/>
        </w:tabs>
        <w:spacing w:before="120" w:after="120" w:line="360" w:lineRule="auto"/>
        <w:jc w:val="both"/>
      </w:pPr>
      <w:r>
        <w:tab/>
      </w:r>
      <w:r w:rsidR="001237BB">
        <w:t xml:space="preserve">Tôi sẽ tiến hành thử nghiệm </w:t>
      </w:r>
      <w:r w:rsidR="00CC5AF5">
        <w:t>với</w:t>
      </w:r>
      <w:r w:rsidR="00486ABF">
        <w:t xml:space="preserve"> khuôn mặt</w:t>
      </w:r>
      <w:r w:rsidR="00D10770">
        <w:t xml:space="preserve"> của cùng 1 người</w:t>
      </w:r>
      <w:r w:rsidR="00486ABF">
        <w:t xml:space="preserve"> </w:t>
      </w:r>
      <w:r w:rsidR="00CC5AF5">
        <w:t xml:space="preserve">trên </w:t>
      </w:r>
      <w:r w:rsidR="00700947">
        <w:t>2</w:t>
      </w:r>
      <w:r w:rsidR="005D2A92">
        <w:t xml:space="preserve"> hình ảnh</w:t>
      </w:r>
      <w:r w:rsidR="00486ABF">
        <w:t xml:space="preserve"> khác nhau</w:t>
      </w:r>
      <w:r w:rsidR="00CC5AF5">
        <w:t>, với</w:t>
      </w:r>
      <w:r w:rsidR="005D2A92">
        <w:t xml:space="preserve"> các góc chụp, độ nghiêng của khuôn mặt và điều kiện ánh sáng khác nhau.</w:t>
      </w:r>
    </w:p>
    <w:p w14:paraId="7171D196" w14:textId="5973ED1B" w:rsidR="00FB7D6E" w:rsidRDefault="00FB7D6E" w:rsidP="008E089E">
      <w:pPr>
        <w:tabs>
          <w:tab w:val="left" w:pos="0"/>
        </w:tabs>
        <w:spacing w:before="120" w:after="120" w:line="360" w:lineRule="auto"/>
        <w:jc w:val="both"/>
      </w:pPr>
      <w:r>
        <w:lastRenderedPageBreak/>
        <w:tab/>
      </w:r>
      <w:r w:rsidR="00906DA0">
        <w:t xml:space="preserve">Ảnh thứ </w:t>
      </w:r>
      <w:r w:rsidR="009D4DFE">
        <w:t>nhât</w:t>
      </w:r>
      <w:r w:rsidR="00906DA0">
        <w:t xml:space="preserve"> có điều kiện ánh sáng đầy đủ</w:t>
      </w:r>
      <w:r w:rsidR="00F131E2">
        <w:t>, góc chụp từ dưới lên</w:t>
      </w:r>
      <w:r w:rsidR="00906DA0">
        <w:t>, khuôn mặt</w:t>
      </w:r>
      <w:r w:rsidR="00E15FBE">
        <w:t xml:space="preserve"> </w:t>
      </w:r>
      <w:r w:rsidR="0038120B">
        <w:t>nghiêng</w:t>
      </w:r>
      <w:r w:rsidR="0060745B">
        <w:t xml:space="preserve"> mạnh</w:t>
      </w:r>
      <w:r w:rsidR="000843EA">
        <w:t xml:space="preserve"> về bên phải</w:t>
      </w:r>
      <w:r w:rsidR="0038120B">
        <w:t xml:space="preserve"> </w:t>
      </w:r>
      <w:r w:rsidR="00906DA0">
        <w:t xml:space="preserve">và không bị che khuất. </w:t>
      </w:r>
      <w:r>
        <w:t>Bảng so sánh kết quả:</w:t>
      </w:r>
    </w:p>
    <w:tbl>
      <w:tblPr>
        <w:tblStyle w:val="LiBang"/>
        <w:tblW w:w="8550" w:type="dxa"/>
        <w:tblInd w:w="108" w:type="dxa"/>
        <w:tblLook w:val="04A0" w:firstRow="1" w:lastRow="0" w:firstColumn="1" w:lastColumn="0" w:noHBand="0" w:noVBand="1"/>
      </w:tblPr>
      <w:tblGrid>
        <w:gridCol w:w="1188"/>
        <w:gridCol w:w="1440"/>
        <w:gridCol w:w="1440"/>
        <w:gridCol w:w="1530"/>
        <w:gridCol w:w="1530"/>
        <w:gridCol w:w="1422"/>
      </w:tblGrid>
      <w:tr w:rsidR="00E5138D" w14:paraId="01759897" w14:textId="77777777" w:rsidTr="00827DCE">
        <w:trPr>
          <w:trHeight w:val="1421"/>
        </w:trPr>
        <w:tc>
          <w:tcPr>
            <w:tcW w:w="1188" w:type="dxa"/>
          </w:tcPr>
          <w:p w14:paraId="6E492E6E" w14:textId="5A97EBB0" w:rsidR="00E5138D" w:rsidRPr="00FC18B4" w:rsidRDefault="00E639D5" w:rsidP="004A45F8">
            <w:pPr>
              <w:tabs>
                <w:tab w:val="left" w:pos="0"/>
              </w:tabs>
              <w:spacing w:before="120" w:after="120" w:line="360" w:lineRule="auto"/>
              <w:jc w:val="center"/>
              <w:rPr>
                <w:b/>
              </w:rPr>
            </w:pPr>
            <w:r>
              <w:rPr>
                <w:b/>
              </w:rPr>
              <w:t>Trường hợp</w:t>
            </w:r>
          </w:p>
        </w:tc>
        <w:tc>
          <w:tcPr>
            <w:tcW w:w="1440" w:type="dxa"/>
          </w:tcPr>
          <w:p w14:paraId="08872295" w14:textId="3348B963" w:rsidR="00E5138D" w:rsidRPr="00FC18B4" w:rsidRDefault="00E5138D" w:rsidP="00E639D5">
            <w:pPr>
              <w:tabs>
                <w:tab w:val="left" w:pos="0"/>
              </w:tabs>
              <w:spacing w:before="120" w:after="120" w:line="360" w:lineRule="auto"/>
              <w:jc w:val="center"/>
              <w:rPr>
                <w:b/>
              </w:rPr>
            </w:pPr>
            <w:r w:rsidRPr="00FC18B4">
              <w:rPr>
                <w:b/>
              </w:rPr>
              <w:t xml:space="preserve">Bộ dữ liệu </w:t>
            </w:r>
            <w:r w:rsidR="00E639D5">
              <w:rPr>
                <w:b/>
              </w:rPr>
              <w:t>không</w:t>
            </w:r>
            <w:r w:rsidRPr="00FC18B4">
              <w:rPr>
                <w:b/>
              </w:rPr>
              <w:t xml:space="preserve"> căn chỉnh</w:t>
            </w:r>
          </w:p>
        </w:tc>
        <w:tc>
          <w:tcPr>
            <w:tcW w:w="1440" w:type="dxa"/>
          </w:tcPr>
          <w:p w14:paraId="434661E8" w14:textId="5497DF14" w:rsidR="00E5138D" w:rsidRPr="00FC18B4" w:rsidRDefault="00E5138D" w:rsidP="00E639D5">
            <w:pPr>
              <w:tabs>
                <w:tab w:val="left" w:pos="0"/>
              </w:tabs>
              <w:spacing w:before="120" w:after="120" w:line="360" w:lineRule="auto"/>
              <w:jc w:val="center"/>
              <w:rPr>
                <w:b/>
              </w:rPr>
            </w:pPr>
            <w:r w:rsidRPr="00FC18B4">
              <w:rPr>
                <w:b/>
              </w:rPr>
              <w:t>Bộ dữ liệu căn chỉnh</w:t>
            </w:r>
          </w:p>
        </w:tc>
        <w:tc>
          <w:tcPr>
            <w:tcW w:w="1530" w:type="dxa"/>
          </w:tcPr>
          <w:p w14:paraId="7E26C876" w14:textId="1D65D880" w:rsidR="00E5138D" w:rsidRPr="00FC18B4" w:rsidRDefault="00E639D5" w:rsidP="00E639D5">
            <w:pPr>
              <w:tabs>
                <w:tab w:val="left" w:pos="0"/>
              </w:tabs>
              <w:spacing w:before="120" w:after="120" w:line="360" w:lineRule="auto"/>
              <w:jc w:val="center"/>
              <w:rPr>
                <w:b/>
              </w:rPr>
            </w:pPr>
            <w:r>
              <w:rPr>
                <w:b/>
              </w:rPr>
              <w:t>Ảnh</w:t>
            </w:r>
            <w:r w:rsidR="00E5138D" w:rsidRPr="00FC18B4">
              <w:rPr>
                <w:b/>
              </w:rPr>
              <w:t xml:space="preserve"> nhận dạng không căn chỉnh</w:t>
            </w:r>
          </w:p>
        </w:tc>
        <w:tc>
          <w:tcPr>
            <w:tcW w:w="1530" w:type="dxa"/>
          </w:tcPr>
          <w:p w14:paraId="30E54623" w14:textId="654088D1" w:rsidR="00E5138D" w:rsidRPr="00FC18B4" w:rsidRDefault="00E639D5" w:rsidP="00E639D5">
            <w:pPr>
              <w:tabs>
                <w:tab w:val="left" w:pos="0"/>
              </w:tabs>
              <w:spacing w:before="120" w:after="120" w:line="360" w:lineRule="auto"/>
              <w:jc w:val="center"/>
              <w:rPr>
                <w:b/>
              </w:rPr>
            </w:pPr>
            <w:r>
              <w:rPr>
                <w:b/>
              </w:rPr>
              <w:t>Ảnh</w:t>
            </w:r>
            <w:r w:rsidR="00E5138D" w:rsidRPr="00FC18B4">
              <w:rPr>
                <w:b/>
              </w:rPr>
              <w:t xml:space="preserve"> nhận dạng căn chỉnh</w:t>
            </w:r>
          </w:p>
        </w:tc>
        <w:tc>
          <w:tcPr>
            <w:tcW w:w="1422" w:type="dxa"/>
          </w:tcPr>
          <w:p w14:paraId="66C07C83" w14:textId="67C22FE0" w:rsidR="00E5138D" w:rsidRPr="00FC18B4" w:rsidRDefault="00E5138D" w:rsidP="00FC18B4">
            <w:pPr>
              <w:tabs>
                <w:tab w:val="left" w:pos="0"/>
              </w:tabs>
              <w:spacing w:before="120" w:after="120" w:line="360" w:lineRule="auto"/>
              <w:jc w:val="center"/>
              <w:rPr>
                <w:b/>
              </w:rPr>
            </w:pPr>
            <w:r w:rsidRPr="00FC18B4">
              <w:rPr>
                <w:b/>
              </w:rPr>
              <w:t>Tỉ lệ chính xác</w:t>
            </w:r>
            <w:r w:rsidR="005C6BED">
              <w:rPr>
                <w:b/>
              </w:rPr>
              <w:t xml:space="preserve"> (%)</w:t>
            </w:r>
          </w:p>
        </w:tc>
      </w:tr>
      <w:tr w:rsidR="00E5138D" w14:paraId="79B2D903" w14:textId="77777777" w:rsidTr="00827DCE">
        <w:trPr>
          <w:trHeight w:val="539"/>
        </w:trPr>
        <w:tc>
          <w:tcPr>
            <w:tcW w:w="1188" w:type="dxa"/>
          </w:tcPr>
          <w:p w14:paraId="176B9B05" w14:textId="0689B2FC" w:rsidR="00E5138D" w:rsidRDefault="004A45F8" w:rsidP="004A45F8">
            <w:pPr>
              <w:tabs>
                <w:tab w:val="left" w:pos="0"/>
              </w:tabs>
              <w:spacing w:before="120" w:after="120" w:line="360" w:lineRule="auto"/>
              <w:jc w:val="center"/>
            </w:pPr>
            <w:r>
              <w:t>01</w:t>
            </w:r>
          </w:p>
        </w:tc>
        <w:tc>
          <w:tcPr>
            <w:tcW w:w="1440" w:type="dxa"/>
          </w:tcPr>
          <w:p w14:paraId="1626D135" w14:textId="5836F787" w:rsidR="00E5138D" w:rsidRDefault="0020716A" w:rsidP="004A45F8">
            <w:pPr>
              <w:tabs>
                <w:tab w:val="left" w:pos="0"/>
              </w:tabs>
              <w:spacing w:before="120" w:after="120" w:line="360" w:lineRule="auto"/>
              <w:jc w:val="center"/>
            </w:pPr>
            <w:r w:rsidRPr="0020716A">
              <w:rPr>
                <w:rFonts w:ascii="Segoe UI Symbol" w:hAnsi="Segoe UI Symbol" w:cs="Segoe UI Symbol"/>
              </w:rPr>
              <w:t>✔</w:t>
            </w:r>
          </w:p>
        </w:tc>
        <w:tc>
          <w:tcPr>
            <w:tcW w:w="1440" w:type="dxa"/>
          </w:tcPr>
          <w:p w14:paraId="6A349AAE" w14:textId="77777777" w:rsidR="00E5138D" w:rsidRDefault="00E5138D" w:rsidP="004A45F8">
            <w:pPr>
              <w:tabs>
                <w:tab w:val="left" w:pos="0"/>
              </w:tabs>
              <w:spacing w:before="120" w:after="120" w:line="360" w:lineRule="auto"/>
              <w:jc w:val="center"/>
            </w:pPr>
          </w:p>
        </w:tc>
        <w:tc>
          <w:tcPr>
            <w:tcW w:w="1530" w:type="dxa"/>
          </w:tcPr>
          <w:p w14:paraId="7F1F0526" w14:textId="66BB6FBA" w:rsidR="00E5138D" w:rsidRDefault="00E639D5" w:rsidP="004A45F8">
            <w:pPr>
              <w:tabs>
                <w:tab w:val="left" w:pos="0"/>
              </w:tabs>
              <w:spacing w:before="120" w:after="120" w:line="360" w:lineRule="auto"/>
              <w:jc w:val="center"/>
            </w:pPr>
            <w:r w:rsidRPr="00E639D5">
              <w:rPr>
                <w:rFonts w:ascii="Segoe UI Symbol" w:hAnsi="Segoe UI Symbol" w:cs="Segoe UI Symbol"/>
              </w:rPr>
              <w:t>✔</w:t>
            </w:r>
          </w:p>
        </w:tc>
        <w:tc>
          <w:tcPr>
            <w:tcW w:w="1530" w:type="dxa"/>
          </w:tcPr>
          <w:p w14:paraId="64157598" w14:textId="77777777" w:rsidR="00E5138D" w:rsidRDefault="00E5138D" w:rsidP="004A45F8">
            <w:pPr>
              <w:tabs>
                <w:tab w:val="left" w:pos="0"/>
              </w:tabs>
              <w:spacing w:before="120" w:after="120" w:line="360" w:lineRule="auto"/>
              <w:jc w:val="center"/>
            </w:pPr>
          </w:p>
        </w:tc>
        <w:tc>
          <w:tcPr>
            <w:tcW w:w="1422" w:type="dxa"/>
          </w:tcPr>
          <w:p w14:paraId="264D2C8D" w14:textId="44E0CCF7" w:rsidR="00E5138D" w:rsidRDefault="00E54564" w:rsidP="004A45F8">
            <w:pPr>
              <w:tabs>
                <w:tab w:val="left" w:pos="0"/>
              </w:tabs>
              <w:spacing w:before="120" w:after="120" w:line="360" w:lineRule="auto"/>
              <w:jc w:val="center"/>
            </w:pPr>
            <w:r>
              <w:t>79.22</w:t>
            </w:r>
          </w:p>
        </w:tc>
      </w:tr>
      <w:tr w:rsidR="00E5138D" w14:paraId="5CBA8633" w14:textId="77777777" w:rsidTr="002F498B">
        <w:tc>
          <w:tcPr>
            <w:tcW w:w="1188" w:type="dxa"/>
          </w:tcPr>
          <w:p w14:paraId="5D3C4658" w14:textId="75EFE207" w:rsidR="00E5138D" w:rsidRDefault="004A45F8" w:rsidP="004A45F8">
            <w:pPr>
              <w:tabs>
                <w:tab w:val="left" w:pos="0"/>
              </w:tabs>
              <w:spacing w:before="120" w:after="120" w:line="360" w:lineRule="auto"/>
              <w:jc w:val="center"/>
            </w:pPr>
            <w:r>
              <w:t>02</w:t>
            </w:r>
          </w:p>
        </w:tc>
        <w:tc>
          <w:tcPr>
            <w:tcW w:w="1440" w:type="dxa"/>
          </w:tcPr>
          <w:p w14:paraId="6C637A5A" w14:textId="23E9DF2D" w:rsidR="00E5138D" w:rsidRDefault="00E639D5" w:rsidP="004A45F8">
            <w:pPr>
              <w:tabs>
                <w:tab w:val="left" w:pos="0"/>
              </w:tabs>
              <w:spacing w:before="120" w:after="120" w:line="360" w:lineRule="auto"/>
              <w:jc w:val="center"/>
            </w:pPr>
            <w:r w:rsidRPr="00E639D5">
              <w:rPr>
                <w:rFonts w:ascii="Segoe UI Symbol" w:hAnsi="Segoe UI Symbol" w:cs="Segoe UI Symbol"/>
              </w:rPr>
              <w:t>✔</w:t>
            </w:r>
          </w:p>
        </w:tc>
        <w:tc>
          <w:tcPr>
            <w:tcW w:w="1440" w:type="dxa"/>
          </w:tcPr>
          <w:p w14:paraId="3F59CD79" w14:textId="77777777" w:rsidR="00E5138D" w:rsidRDefault="00E5138D" w:rsidP="004A45F8">
            <w:pPr>
              <w:tabs>
                <w:tab w:val="left" w:pos="0"/>
              </w:tabs>
              <w:spacing w:before="120" w:after="120" w:line="360" w:lineRule="auto"/>
              <w:jc w:val="center"/>
            </w:pPr>
          </w:p>
        </w:tc>
        <w:tc>
          <w:tcPr>
            <w:tcW w:w="1530" w:type="dxa"/>
          </w:tcPr>
          <w:p w14:paraId="732C81AE" w14:textId="77777777" w:rsidR="00E5138D" w:rsidRDefault="00E5138D" w:rsidP="004A45F8">
            <w:pPr>
              <w:tabs>
                <w:tab w:val="left" w:pos="0"/>
              </w:tabs>
              <w:spacing w:before="120" w:after="120" w:line="360" w:lineRule="auto"/>
              <w:jc w:val="center"/>
            </w:pPr>
          </w:p>
        </w:tc>
        <w:tc>
          <w:tcPr>
            <w:tcW w:w="1530" w:type="dxa"/>
          </w:tcPr>
          <w:p w14:paraId="0D77F18A" w14:textId="3BB4821C" w:rsidR="00E5138D" w:rsidRDefault="00E639D5" w:rsidP="004A45F8">
            <w:pPr>
              <w:tabs>
                <w:tab w:val="left" w:pos="0"/>
              </w:tabs>
              <w:spacing w:before="120" w:after="120" w:line="360" w:lineRule="auto"/>
              <w:jc w:val="center"/>
            </w:pPr>
            <w:r w:rsidRPr="00E639D5">
              <w:rPr>
                <w:rFonts w:ascii="Segoe UI Symbol" w:hAnsi="Segoe UI Symbol" w:cs="Segoe UI Symbol"/>
              </w:rPr>
              <w:t>✔</w:t>
            </w:r>
          </w:p>
        </w:tc>
        <w:tc>
          <w:tcPr>
            <w:tcW w:w="1422" w:type="dxa"/>
          </w:tcPr>
          <w:p w14:paraId="4D7A0264" w14:textId="0D96C492" w:rsidR="00E5138D" w:rsidRDefault="00F523A5" w:rsidP="004A45F8">
            <w:pPr>
              <w:tabs>
                <w:tab w:val="left" w:pos="0"/>
              </w:tabs>
              <w:spacing w:before="120" w:after="120" w:line="360" w:lineRule="auto"/>
              <w:jc w:val="center"/>
            </w:pPr>
            <w:r>
              <w:t>82.44</w:t>
            </w:r>
          </w:p>
        </w:tc>
      </w:tr>
      <w:tr w:rsidR="00E639D5" w14:paraId="0462BF5F" w14:textId="77777777" w:rsidTr="002F498B">
        <w:tc>
          <w:tcPr>
            <w:tcW w:w="1188" w:type="dxa"/>
          </w:tcPr>
          <w:p w14:paraId="7ABB447D" w14:textId="232D32FA" w:rsidR="00E639D5" w:rsidRDefault="00E639D5" w:rsidP="00E639D5">
            <w:pPr>
              <w:tabs>
                <w:tab w:val="left" w:pos="0"/>
              </w:tabs>
              <w:spacing w:before="120" w:after="120" w:line="360" w:lineRule="auto"/>
              <w:jc w:val="center"/>
            </w:pPr>
            <w:r>
              <w:t>03</w:t>
            </w:r>
          </w:p>
        </w:tc>
        <w:tc>
          <w:tcPr>
            <w:tcW w:w="1440" w:type="dxa"/>
          </w:tcPr>
          <w:p w14:paraId="7D3F7A2D" w14:textId="77777777" w:rsidR="00E639D5" w:rsidRDefault="00E639D5" w:rsidP="00E639D5">
            <w:pPr>
              <w:tabs>
                <w:tab w:val="left" w:pos="0"/>
              </w:tabs>
              <w:spacing w:before="120" w:after="120" w:line="360" w:lineRule="auto"/>
              <w:jc w:val="center"/>
            </w:pPr>
          </w:p>
        </w:tc>
        <w:tc>
          <w:tcPr>
            <w:tcW w:w="1440" w:type="dxa"/>
          </w:tcPr>
          <w:p w14:paraId="073EF97A" w14:textId="3CA84E9B" w:rsidR="00E639D5" w:rsidRDefault="00E639D5" w:rsidP="00E639D5">
            <w:pPr>
              <w:tabs>
                <w:tab w:val="left" w:pos="0"/>
              </w:tabs>
              <w:spacing w:before="120" w:after="120" w:line="360" w:lineRule="auto"/>
              <w:jc w:val="center"/>
            </w:pPr>
            <w:r w:rsidRPr="00E639D5">
              <w:rPr>
                <w:rFonts w:ascii="Segoe UI Symbol" w:hAnsi="Segoe UI Symbol" w:cs="Segoe UI Symbol"/>
              </w:rPr>
              <w:t>✔</w:t>
            </w:r>
          </w:p>
        </w:tc>
        <w:tc>
          <w:tcPr>
            <w:tcW w:w="1530" w:type="dxa"/>
          </w:tcPr>
          <w:p w14:paraId="15F56ACE" w14:textId="633AA3FF" w:rsidR="00E639D5" w:rsidRDefault="00E639D5" w:rsidP="00E639D5">
            <w:pPr>
              <w:tabs>
                <w:tab w:val="left" w:pos="0"/>
              </w:tabs>
              <w:spacing w:before="120" w:after="120" w:line="360" w:lineRule="auto"/>
              <w:jc w:val="center"/>
            </w:pPr>
            <w:r w:rsidRPr="00E639D5">
              <w:rPr>
                <w:rFonts w:ascii="Segoe UI Symbol" w:hAnsi="Segoe UI Symbol" w:cs="Segoe UI Symbol"/>
              </w:rPr>
              <w:t>✔</w:t>
            </w:r>
          </w:p>
        </w:tc>
        <w:tc>
          <w:tcPr>
            <w:tcW w:w="1530" w:type="dxa"/>
          </w:tcPr>
          <w:p w14:paraId="030F1E22" w14:textId="77777777" w:rsidR="00E639D5" w:rsidRDefault="00E639D5" w:rsidP="00E639D5">
            <w:pPr>
              <w:tabs>
                <w:tab w:val="left" w:pos="0"/>
              </w:tabs>
              <w:spacing w:before="120" w:after="120" w:line="360" w:lineRule="auto"/>
              <w:jc w:val="center"/>
            </w:pPr>
          </w:p>
        </w:tc>
        <w:tc>
          <w:tcPr>
            <w:tcW w:w="1422" w:type="dxa"/>
          </w:tcPr>
          <w:p w14:paraId="7603A1CA" w14:textId="30C6D562" w:rsidR="00E639D5" w:rsidRDefault="000D090E" w:rsidP="00E639D5">
            <w:pPr>
              <w:tabs>
                <w:tab w:val="left" w:pos="0"/>
              </w:tabs>
              <w:spacing w:before="120" w:after="120" w:line="360" w:lineRule="auto"/>
              <w:jc w:val="center"/>
            </w:pPr>
            <w:r>
              <w:t>74.11</w:t>
            </w:r>
          </w:p>
        </w:tc>
      </w:tr>
      <w:tr w:rsidR="00E639D5" w14:paraId="2C43E896" w14:textId="77777777" w:rsidTr="002F498B">
        <w:tc>
          <w:tcPr>
            <w:tcW w:w="1188" w:type="dxa"/>
          </w:tcPr>
          <w:p w14:paraId="7F62ECF3" w14:textId="372141F8" w:rsidR="00E639D5" w:rsidRDefault="00E639D5" w:rsidP="00E639D5">
            <w:pPr>
              <w:tabs>
                <w:tab w:val="left" w:pos="0"/>
              </w:tabs>
              <w:spacing w:before="120" w:after="120" w:line="360" w:lineRule="auto"/>
              <w:jc w:val="center"/>
            </w:pPr>
            <w:r>
              <w:t>04</w:t>
            </w:r>
          </w:p>
        </w:tc>
        <w:tc>
          <w:tcPr>
            <w:tcW w:w="1440" w:type="dxa"/>
          </w:tcPr>
          <w:p w14:paraId="1129316C" w14:textId="77777777" w:rsidR="00E639D5" w:rsidRDefault="00E639D5" w:rsidP="00E639D5">
            <w:pPr>
              <w:tabs>
                <w:tab w:val="left" w:pos="0"/>
              </w:tabs>
              <w:spacing w:before="120" w:after="120" w:line="360" w:lineRule="auto"/>
              <w:jc w:val="center"/>
            </w:pPr>
          </w:p>
        </w:tc>
        <w:tc>
          <w:tcPr>
            <w:tcW w:w="1440" w:type="dxa"/>
          </w:tcPr>
          <w:p w14:paraId="7459BB8C" w14:textId="3AB5A217" w:rsidR="00E639D5" w:rsidRPr="00E639D5" w:rsidRDefault="00E639D5" w:rsidP="00E639D5">
            <w:pPr>
              <w:tabs>
                <w:tab w:val="left" w:pos="0"/>
              </w:tabs>
              <w:spacing w:before="120" w:after="120" w:line="360" w:lineRule="auto"/>
              <w:jc w:val="center"/>
              <w:rPr>
                <w:rFonts w:ascii="Segoe UI Symbol" w:hAnsi="Segoe UI Symbol" w:cs="Segoe UI Symbol"/>
              </w:rPr>
            </w:pPr>
            <w:r w:rsidRPr="00E639D5">
              <w:rPr>
                <w:rFonts w:ascii="Segoe UI Symbol" w:hAnsi="Segoe UI Symbol" w:cs="Segoe UI Symbol"/>
              </w:rPr>
              <w:t>✔</w:t>
            </w:r>
          </w:p>
        </w:tc>
        <w:tc>
          <w:tcPr>
            <w:tcW w:w="1530" w:type="dxa"/>
          </w:tcPr>
          <w:p w14:paraId="317CD65B" w14:textId="77777777" w:rsidR="00E639D5" w:rsidRPr="00E639D5" w:rsidRDefault="00E639D5" w:rsidP="00E639D5">
            <w:pPr>
              <w:tabs>
                <w:tab w:val="left" w:pos="0"/>
              </w:tabs>
              <w:spacing w:before="120" w:after="120" w:line="360" w:lineRule="auto"/>
              <w:jc w:val="center"/>
              <w:rPr>
                <w:rFonts w:ascii="Segoe UI Symbol" w:hAnsi="Segoe UI Symbol" w:cs="Segoe UI Symbol"/>
              </w:rPr>
            </w:pPr>
          </w:p>
        </w:tc>
        <w:tc>
          <w:tcPr>
            <w:tcW w:w="1530" w:type="dxa"/>
          </w:tcPr>
          <w:p w14:paraId="1D383B80" w14:textId="3D9398D2" w:rsidR="00E639D5" w:rsidRDefault="009F2968" w:rsidP="00E639D5">
            <w:pPr>
              <w:tabs>
                <w:tab w:val="left" w:pos="0"/>
              </w:tabs>
              <w:spacing w:before="120" w:after="120" w:line="360" w:lineRule="auto"/>
              <w:jc w:val="center"/>
            </w:pPr>
            <w:r w:rsidRPr="00E639D5">
              <w:rPr>
                <w:rFonts w:ascii="Segoe UI Symbol" w:hAnsi="Segoe UI Symbol" w:cs="Segoe UI Symbol"/>
              </w:rPr>
              <w:t>✔</w:t>
            </w:r>
          </w:p>
        </w:tc>
        <w:tc>
          <w:tcPr>
            <w:tcW w:w="1422" w:type="dxa"/>
          </w:tcPr>
          <w:p w14:paraId="114F5A32" w14:textId="0CD3ABAE" w:rsidR="00E639D5" w:rsidRDefault="000D090E" w:rsidP="00E639D5">
            <w:pPr>
              <w:tabs>
                <w:tab w:val="left" w:pos="0"/>
              </w:tabs>
              <w:spacing w:before="120" w:after="120" w:line="360" w:lineRule="auto"/>
              <w:jc w:val="center"/>
            </w:pPr>
            <w:r>
              <w:t>85.13</w:t>
            </w:r>
          </w:p>
        </w:tc>
      </w:tr>
    </w:tbl>
    <w:p w14:paraId="10E501A7" w14:textId="77777777" w:rsidR="00D10D17" w:rsidRDefault="00D10D17" w:rsidP="003920D1">
      <w:pPr>
        <w:tabs>
          <w:tab w:val="left" w:pos="0"/>
        </w:tabs>
        <w:spacing w:before="120" w:after="120" w:line="360" w:lineRule="auto"/>
        <w:jc w:val="center"/>
      </w:pPr>
    </w:p>
    <w:p w14:paraId="1DD466CB" w14:textId="77777777" w:rsidR="00DF0607" w:rsidRDefault="003920D1" w:rsidP="00DF0607">
      <w:pPr>
        <w:keepNext/>
        <w:tabs>
          <w:tab w:val="left" w:pos="0"/>
        </w:tabs>
        <w:spacing w:before="120" w:after="120" w:line="360" w:lineRule="auto"/>
        <w:jc w:val="center"/>
      </w:pPr>
      <w:r w:rsidRPr="003920D1">
        <w:rPr>
          <w:noProof/>
        </w:rPr>
        <w:drawing>
          <wp:inline distT="0" distB="0" distL="0" distR="0" wp14:anchorId="5D37D725" wp14:editId="0DBDFF5B">
            <wp:extent cx="3624362" cy="347784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6886" cy="3499460"/>
                    </a:xfrm>
                    <a:prstGeom prst="rect">
                      <a:avLst/>
                    </a:prstGeom>
                  </pic:spPr>
                </pic:pic>
              </a:graphicData>
            </a:graphic>
          </wp:inline>
        </w:drawing>
      </w:r>
    </w:p>
    <w:p w14:paraId="612F27C9" w14:textId="21690C9C" w:rsidR="006E64F0" w:rsidRDefault="00DF0607" w:rsidP="00DF0607">
      <w:pPr>
        <w:pStyle w:val="Chuthich"/>
      </w:pPr>
      <w:bookmarkStart w:id="1289" w:name="_Toc47384897"/>
      <w:r>
        <w:t xml:space="preserve">Hình </w:t>
      </w:r>
      <w:fldSimple w:instr=" SEQ Hình \* ARABIC ">
        <w:r>
          <w:rPr>
            <w:noProof/>
          </w:rPr>
          <w:t>29</w:t>
        </w:r>
      </w:fldSimple>
      <w:r>
        <w:t>. Kết quả tốt nhất cho hình ảnh thử nghiệm đầu tiên</w:t>
      </w:r>
      <w:bookmarkEnd w:id="1289"/>
    </w:p>
    <w:p w14:paraId="35D63A5B" w14:textId="4BABA25C" w:rsidR="00873F6E" w:rsidRDefault="006E64F0" w:rsidP="006E64F0">
      <w:pPr>
        <w:tabs>
          <w:tab w:val="left" w:pos="0"/>
        </w:tabs>
        <w:spacing w:before="120" w:after="120" w:line="360" w:lineRule="auto"/>
        <w:jc w:val="both"/>
      </w:pPr>
      <w:r>
        <w:lastRenderedPageBreak/>
        <w:tab/>
      </w:r>
      <w:r w:rsidR="00DC5AB2">
        <w:t xml:space="preserve">Ảnh thứ hai có điều kiện ánh sáng </w:t>
      </w:r>
      <w:r w:rsidR="0063245C">
        <w:t>tại vùng mặt tương đối kém</w:t>
      </w:r>
      <w:r w:rsidR="00BA3878">
        <w:t>, góc chụp thẳng</w:t>
      </w:r>
      <w:r w:rsidR="00DC5AB2">
        <w:t>, khuôn mặt</w:t>
      </w:r>
      <w:r w:rsidR="002D38CB">
        <w:t xml:space="preserve"> tương đối</w:t>
      </w:r>
      <w:r w:rsidR="00DC5AB2">
        <w:t xml:space="preserve"> </w:t>
      </w:r>
      <w:r w:rsidR="0063245C">
        <w:t xml:space="preserve">thẳng và </w:t>
      </w:r>
      <w:r w:rsidR="00DC5AB2">
        <w:t>không bị che khuất. Bảng so sánh kết quả:</w:t>
      </w:r>
    </w:p>
    <w:tbl>
      <w:tblPr>
        <w:tblStyle w:val="LiBang"/>
        <w:tblW w:w="8550" w:type="dxa"/>
        <w:tblInd w:w="108" w:type="dxa"/>
        <w:tblLook w:val="04A0" w:firstRow="1" w:lastRow="0" w:firstColumn="1" w:lastColumn="0" w:noHBand="0" w:noVBand="1"/>
      </w:tblPr>
      <w:tblGrid>
        <w:gridCol w:w="1188"/>
        <w:gridCol w:w="1440"/>
        <w:gridCol w:w="1440"/>
        <w:gridCol w:w="1530"/>
        <w:gridCol w:w="1530"/>
        <w:gridCol w:w="1422"/>
      </w:tblGrid>
      <w:tr w:rsidR="00DC5AB2" w14:paraId="5F233447" w14:textId="77777777" w:rsidTr="00D10D17">
        <w:trPr>
          <w:trHeight w:val="1421"/>
        </w:trPr>
        <w:tc>
          <w:tcPr>
            <w:tcW w:w="1188" w:type="dxa"/>
          </w:tcPr>
          <w:p w14:paraId="6BCA0D7D" w14:textId="57A025C7" w:rsidR="00DC5AB2" w:rsidRPr="00FC18B4" w:rsidRDefault="00DC5AB2" w:rsidP="00681E53">
            <w:pPr>
              <w:tabs>
                <w:tab w:val="left" w:pos="0"/>
              </w:tabs>
              <w:spacing w:before="120" w:after="120" w:line="360" w:lineRule="auto"/>
              <w:jc w:val="center"/>
              <w:rPr>
                <w:b/>
              </w:rPr>
            </w:pPr>
            <w:r>
              <w:rPr>
                <w:b/>
              </w:rPr>
              <w:t>Trường hợp</w:t>
            </w:r>
          </w:p>
        </w:tc>
        <w:tc>
          <w:tcPr>
            <w:tcW w:w="1440" w:type="dxa"/>
          </w:tcPr>
          <w:p w14:paraId="41745C09" w14:textId="77777777" w:rsidR="00DC5AB2" w:rsidRPr="00FC18B4" w:rsidRDefault="00DC5AB2" w:rsidP="00681E53">
            <w:pPr>
              <w:tabs>
                <w:tab w:val="left" w:pos="0"/>
              </w:tabs>
              <w:spacing w:before="120" w:after="120" w:line="360" w:lineRule="auto"/>
              <w:jc w:val="center"/>
              <w:rPr>
                <w:b/>
              </w:rPr>
            </w:pPr>
            <w:r w:rsidRPr="00FC18B4">
              <w:rPr>
                <w:b/>
              </w:rPr>
              <w:t xml:space="preserve">Bộ dữ liệu </w:t>
            </w:r>
            <w:r>
              <w:rPr>
                <w:b/>
              </w:rPr>
              <w:t>không</w:t>
            </w:r>
            <w:r w:rsidRPr="00FC18B4">
              <w:rPr>
                <w:b/>
              </w:rPr>
              <w:t xml:space="preserve"> căn chỉnh</w:t>
            </w:r>
          </w:p>
        </w:tc>
        <w:tc>
          <w:tcPr>
            <w:tcW w:w="1440" w:type="dxa"/>
          </w:tcPr>
          <w:p w14:paraId="27FBA734" w14:textId="77777777" w:rsidR="00DC5AB2" w:rsidRPr="00FC18B4" w:rsidRDefault="00DC5AB2" w:rsidP="00681E53">
            <w:pPr>
              <w:tabs>
                <w:tab w:val="left" w:pos="0"/>
              </w:tabs>
              <w:spacing w:before="120" w:after="120" w:line="360" w:lineRule="auto"/>
              <w:jc w:val="center"/>
              <w:rPr>
                <w:b/>
              </w:rPr>
            </w:pPr>
            <w:r w:rsidRPr="00FC18B4">
              <w:rPr>
                <w:b/>
              </w:rPr>
              <w:t>Bộ dữ liệu căn chỉnh</w:t>
            </w:r>
          </w:p>
        </w:tc>
        <w:tc>
          <w:tcPr>
            <w:tcW w:w="1530" w:type="dxa"/>
          </w:tcPr>
          <w:p w14:paraId="7C4A38E0" w14:textId="77777777" w:rsidR="00DC5AB2" w:rsidRPr="00FC18B4" w:rsidRDefault="00DC5AB2" w:rsidP="00681E53">
            <w:pPr>
              <w:tabs>
                <w:tab w:val="left" w:pos="0"/>
              </w:tabs>
              <w:spacing w:before="120" w:after="120" w:line="360" w:lineRule="auto"/>
              <w:jc w:val="center"/>
              <w:rPr>
                <w:b/>
              </w:rPr>
            </w:pPr>
            <w:r>
              <w:rPr>
                <w:b/>
              </w:rPr>
              <w:t>Ảnh</w:t>
            </w:r>
            <w:r w:rsidRPr="00FC18B4">
              <w:rPr>
                <w:b/>
              </w:rPr>
              <w:t xml:space="preserve"> nhận dạng không căn chỉnh</w:t>
            </w:r>
          </w:p>
        </w:tc>
        <w:tc>
          <w:tcPr>
            <w:tcW w:w="1530" w:type="dxa"/>
          </w:tcPr>
          <w:p w14:paraId="4674D20D" w14:textId="77777777" w:rsidR="00DC5AB2" w:rsidRPr="00FC18B4" w:rsidRDefault="00DC5AB2" w:rsidP="00681E53">
            <w:pPr>
              <w:tabs>
                <w:tab w:val="left" w:pos="0"/>
              </w:tabs>
              <w:spacing w:before="120" w:after="120" w:line="360" w:lineRule="auto"/>
              <w:jc w:val="center"/>
              <w:rPr>
                <w:b/>
              </w:rPr>
            </w:pPr>
            <w:r>
              <w:rPr>
                <w:b/>
              </w:rPr>
              <w:t>Ảnh</w:t>
            </w:r>
            <w:r w:rsidRPr="00FC18B4">
              <w:rPr>
                <w:b/>
              </w:rPr>
              <w:t xml:space="preserve"> nhận dạng căn chỉnh</w:t>
            </w:r>
          </w:p>
        </w:tc>
        <w:tc>
          <w:tcPr>
            <w:tcW w:w="1422" w:type="dxa"/>
          </w:tcPr>
          <w:p w14:paraId="0AAB0D20" w14:textId="77777777" w:rsidR="00DC5AB2" w:rsidRPr="00FC18B4" w:rsidRDefault="00DC5AB2" w:rsidP="00681E53">
            <w:pPr>
              <w:tabs>
                <w:tab w:val="left" w:pos="0"/>
              </w:tabs>
              <w:spacing w:before="120" w:after="120" w:line="360" w:lineRule="auto"/>
              <w:jc w:val="center"/>
              <w:rPr>
                <w:b/>
              </w:rPr>
            </w:pPr>
            <w:r w:rsidRPr="00FC18B4">
              <w:rPr>
                <w:b/>
              </w:rPr>
              <w:t>Tỉ lệ chính xác</w:t>
            </w:r>
            <w:r>
              <w:rPr>
                <w:b/>
              </w:rPr>
              <w:t xml:space="preserve"> (%)</w:t>
            </w:r>
          </w:p>
        </w:tc>
      </w:tr>
      <w:tr w:rsidR="00DC5AB2" w14:paraId="4FC322F6" w14:textId="77777777" w:rsidTr="00681E53">
        <w:tc>
          <w:tcPr>
            <w:tcW w:w="1188" w:type="dxa"/>
          </w:tcPr>
          <w:p w14:paraId="649975B6" w14:textId="77777777" w:rsidR="00DC5AB2" w:rsidRDefault="00DC5AB2" w:rsidP="00681E53">
            <w:pPr>
              <w:tabs>
                <w:tab w:val="left" w:pos="0"/>
              </w:tabs>
              <w:spacing w:before="120" w:after="120" w:line="360" w:lineRule="auto"/>
              <w:jc w:val="center"/>
            </w:pPr>
            <w:r>
              <w:t>01</w:t>
            </w:r>
          </w:p>
        </w:tc>
        <w:tc>
          <w:tcPr>
            <w:tcW w:w="1440" w:type="dxa"/>
          </w:tcPr>
          <w:p w14:paraId="6E45B2DD" w14:textId="77777777" w:rsidR="00DC5AB2" w:rsidRDefault="00DC5AB2" w:rsidP="00681E53">
            <w:pPr>
              <w:tabs>
                <w:tab w:val="left" w:pos="0"/>
              </w:tabs>
              <w:spacing w:before="120" w:after="120" w:line="360" w:lineRule="auto"/>
              <w:jc w:val="center"/>
            </w:pPr>
            <w:r w:rsidRPr="0020716A">
              <w:rPr>
                <w:rFonts w:ascii="Segoe UI Symbol" w:hAnsi="Segoe UI Symbol" w:cs="Segoe UI Symbol"/>
              </w:rPr>
              <w:t>✔</w:t>
            </w:r>
          </w:p>
        </w:tc>
        <w:tc>
          <w:tcPr>
            <w:tcW w:w="1440" w:type="dxa"/>
          </w:tcPr>
          <w:p w14:paraId="02EBA9C5" w14:textId="77777777" w:rsidR="00DC5AB2" w:rsidRDefault="00DC5AB2" w:rsidP="00681E53">
            <w:pPr>
              <w:tabs>
                <w:tab w:val="left" w:pos="0"/>
              </w:tabs>
              <w:spacing w:before="120" w:after="120" w:line="360" w:lineRule="auto"/>
              <w:jc w:val="center"/>
            </w:pPr>
          </w:p>
        </w:tc>
        <w:tc>
          <w:tcPr>
            <w:tcW w:w="1530" w:type="dxa"/>
          </w:tcPr>
          <w:p w14:paraId="25DCAA2F" w14:textId="77777777" w:rsidR="00DC5AB2" w:rsidRDefault="00DC5AB2" w:rsidP="00681E53">
            <w:pPr>
              <w:tabs>
                <w:tab w:val="left" w:pos="0"/>
              </w:tabs>
              <w:spacing w:before="120" w:after="120" w:line="360" w:lineRule="auto"/>
              <w:jc w:val="center"/>
            </w:pPr>
            <w:r w:rsidRPr="00E639D5">
              <w:rPr>
                <w:rFonts w:ascii="Segoe UI Symbol" w:hAnsi="Segoe UI Symbol" w:cs="Segoe UI Symbol"/>
              </w:rPr>
              <w:t>✔</w:t>
            </w:r>
          </w:p>
        </w:tc>
        <w:tc>
          <w:tcPr>
            <w:tcW w:w="1530" w:type="dxa"/>
          </w:tcPr>
          <w:p w14:paraId="1D7988B9" w14:textId="77777777" w:rsidR="00DC5AB2" w:rsidRDefault="00DC5AB2" w:rsidP="00681E53">
            <w:pPr>
              <w:tabs>
                <w:tab w:val="left" w:pos="0"/>
              </w:tabs>
              <w:spacing w:before="120" w:after="120" w:line="360" w:lineRule="auto"/>
              <w:jc w:val="center"/>
            </w:pPr>
          </w:p>
        </w:tc>
        <w:tc>
          <w:tcPr>
            <w:tcW w:w="1422" w:type="dxa"/>
          </w:tcPr>
          <w:p w14:paraId="5A7EDBCD" w14:textId="618E6568" w:rsidR="00DC5AB2" w:rsidRDefault="00873F6E" w:rsidP="00681E53">
            <w:pPr>
              <w:tabs>
                <w:tab w:val="left" w:pos="0"/>
              </w:tabs>
              <w:spacing w:before="120" w:after="120" w:line="360" w:lineRule="auto"/>
              <w:jc w:val="center"/>
            </w:pPr>
            <w:r>
              <w:t>88.61</w:t>
            </w:r>
          </w:p>
        </w:tc>
      </w:tr>
      <w:tr w:rsidR="00DC5AB2" w14:paraId="07927548" w14:textId="77777777" w:rsidTr="00681E53">
        <w:tc>
          <w:tcPr>
            <w:tcW w:w="1188" w:type="dxa"/>
          </w:tcPr>
          <w:p w14:paraId="0C2108E5" w14:textId="77777777" w:rsidR="00DC5AB2" w:rsidRDefault="00DC5AB2" w:rsidP="00681E53">
            <w:pPr>
              <w:tabs>
                <w:tab w:val="left" w:pos="0"/>
              </w:tabs>
              <w:spacing w:before="120" w:after="120" w:line="360" w:lineRule="auto"/>
              <w:jc w:val="center"/>
            </w:pPr>
            <w:r>
              <w:t>02</w:t>
            </w:r>
          </w:p>
        </w:tc>
        <w:tc>
          <w:tcPr>
            <w:tcW w:w="1440" w:type="dxa"/>
          </w:tcPr>
          <w:p w14:paraId="6A5EDE47" w14:textId="77777777" w:rsidR="00DC5AB2" w:rsidRDefault="00DC5AB2" w:rsidP="00681E53">
            <w:pPr>
              <w:tabs>
                <w:tab w:val="left" w:pos="0"/>
              </w:tabs>
              <w:spacing w:before="120" w:after="120" w:line="360" w:lineRule="auto"/>
              <w:jc w:val="center"/>
            </w:pPr>
            <w:r w:rsidRPr="00E639D5">
              <w:rPr>
                <w:rFonts w:ascii="Segoe UI Symbol" w:hAnsi="Segoe UI Symbol" w:cs="Segoe UI Symbol"/>
              </w:rPr>
              <w:t>✔</w:t>
            </w:r>
          </w:p>
        </w:tc>
        <w:tc>
          <w:tcPr>
            <w:tcW w:w="1440" w:type="dxa"/>
          </w:tcPr>
          <w:p w14:paraId="5482469F" w14:textId="77777777" w:rsidR="00DC5AB2" w:rsidRDefault="00DC5AB2" w:rsidP="00681E53">
            <w:pPr>
              <w:tabs>
                <w:tab w:val="left" w:pos="0"/>
              </w:tabs>
              <w:spacing w:before="120" w:after="120" w:line="360" w:lineRule="auto"/>
              <w:jc w:val="center"/>
            </w:pPr>
          </w:p>
        </w:tc>
        <w:tc>
          <w:tcPr>
            <w:tcW w:w="1530" w:type="dxa"/>
          </w:tcPr>
          <w:p w14:paraId="24DC3321" w14:textId="77777777" w:rsidR="00DC5AB2" w:rsidRDefault="00DC5AB2" w:rsidP="00681E53">
            <w:pPr>
              <w:tabs>
                <w:tab w:val="left" w:pos="0"/>
              </w:tabs>
              <w:spacing w:before="120" w:after="120" w:line="360" w:lineRule="auto"/>
              <w:jc w:val="center"/>
            </w:pPr>
          </w:p>
        </w:tc>
        <w:tc>
          <w:tcPr>
            <w:tcW w:w="1530" w:type="dxa"/>
          </w:tcPr>
          <w:p w14:paraId="2EA24C03" w14:textId="77777777" w:rsidR="00DC5AB2" w:rsidRDefault="00DC5AB2" w:rsidP="00681E53">
            <w:pPr>
              <w:tabs>
                <w:tab w:val="left" w:pos="0"/>
              </w:tabs>
              <w:spacing w:before="120" w:after="120" w:line="360" w:lineRule="auto"/>
              <w:jc w:val="center"/>
            </w:pPr>
            <w:r w:rsidRPr="00E639D5">
              <w:rPr>
                <w:rFonts w:ascii="Segoe UI Symbol" w:hAnsi="Segoe UI Symbol" w:cs="Segoe UI Symbol"/>
              </w:rPr>
              <w:t>✔</w:t>
            </w:r>
          </w:p>
        </w:tc>
        <w:tc>
          <w:tcPr>
            <w:tcW w:w="1422" w:type="dxa"/>
          </w:tcPr>
          <w:p w14:paraId="234ACC75" w14:textId="2B8EEAA0" w:rsidR="00DC5AB2" w:rsidRDefault="008D4759" w:rsidP="00681E53">
            <w:pPr>
              <w:tabs>
                <w:tab w:val="left" w:pos="0"/>
              </w:tabs>
              <w:spacing w:before="120" w:after="120" w:line="360" w:lineRule="auto"/>
              <w:jc w:val="center"/>
            </w:pPr>
            <w:r>
              <w:t>91.51</w:t>
            </w:r>
          </w:p>
        </w:tc>
      </w:tr>
      <w:tr w:rsidR="00DC5AB2" w14:paraId="7788F6ED" w14:textId="77777777" w:rsidTr="00681E53">
        <w:tc>
          <w:tcPr>
            <w:tcW w:w="1188" w:type="dxa"/>
          </w:tcPr>
          <w:p w14:paraId="18A9F74B" w14:textId="77777777" w:rsidR="00DC5AB2" w:rsidRDefault="00DC5AB2" w:rsidP="00681E53">
            <w:pPr>
              <w:tabs>
                <w:tab w:val="left" w:pos="0"/>
              </w:tabs>
              <w:spacing w:before="120" w:after="120" w:line="360" w:lineRule="auto"/>
              <w:jc w:val="center"/>
            </w:pPr>
            <w:r>
              <w:t>03</w:t>
            </w:r>
          </w:p>
        </w:tc>
        <w:tc>
          <w:tcPr>
            <w:tcW w:w="1440" w:type="dxa"/>
          </w:tcPr>
          <w:p w14:paraId="4B80AB32" w14:textId="77777777" w:rsidR="00DC5AB2" w:rsidRDefault="00DC5AB2" w:rsidP="00681E53">
            <w:pPr>
              <w:tabs>
                <w:tab w:val="left" w:pos="0"/>
              </w:tabs>
              <w:spacing w:before="120" w:after="120" w:line="360" w:lineRule="auto"/>
              <w:jc w:val="center"/>
            </w:pPr>
          </w:p>
        </w:tc>
        <w:tc>
          <w:tcPr>
            <w:tcW w:w="1440" w:type="dxa"/>
          </w:tcPr>
          <w:p w14:paraId="22348AC9" w14:textId="77777777" w:rsidR="00DC5AB2" w:rsidRDefault="00DC5AB2" w:rsidP="00681E53">
            <w:pPr>
              <w:tabs>
                <w:tab w:val="left" w:pos="0"/>
              </w:tabs>
              <w:spacing w:before="120" w:after="120" w:line="360" w:lineRule="auto"/>
              <w:jc w:val="center"/>
            </w:pPr>
            <w:r w:rsidRPr="00E639D5">
              <w:rPr>
                <w:rFonts w:ascii="Segoe UI Symbol" w:hAnsi="Segoe UI Symbol" w:cs="Segoe UI Symbol"/>
              </w:rPr>
              <w:t>✔</w:t>
            </w:r>
          </w:p>
        </w:tc>
        <w:tc>
          <w:tcPr>
            <w:tcW w:w="1530" w:type="dxa"/>
          </w:tcPr>
          <w:p w14:paraId="54BD10E4" w14:textId="77777777" w:rsidR="00DC5AB2" w:rsidRDefault="00DC5AB2" w:rsidP="00681E53">
            <w:pPr>
              <w:tabs>
                <w:tab w:val="left" w:pos="0"/>
              </w:tabs>
              <w:spacing w:before="120" w:after="120" w:line="360" w:lineRule="auto"/>
              <w:jc w:val="center"/>
            </w:pPr>
            <w:r w:rsidRPr="00E639D5">
              <w:rPr>
                <w:rFonts w:ascii="Segoe UI Symbol" w:hAnsi="Segoe UI Symbol" w:cs="Segoe UI Symbol"/>
              </w:rPr>
              <w:t>✔</w:t>
            </w:r>
          </w:p>
        </w:tc>
        <w:tc>
          <w:tcPr>
            <w:tcW w:w="1530" w:type="dxa"/>
          </w:tcPr>
          <w:p w14:paraId="743DECCB" w14:textId="77777777" w:rsidR="00DC5AB2" w:rsidRDefault="00DC5AB2" w:rsidP="00681E53">
            <w:pPr>
              <w:tabs>
                <w:tab w:val="left" w:pos="0"/>
              </w:tabs>
              <w:spacing w:before="120" w:after="120" w:line="360" w:lineRule="auto"/>
              <w:jc w:val="center"/>
            </w:pPr>
          </w:p>
        </w:tc>
        <w:tc>
          <w:tcPr>
            <w:tcW w:w="1422" w:type="dxa"/>
          </w:tcPr>
          <w:p w14:paraId="06B20C27" w14:textId="08E25F21" w:rsidR="00DC5AB2" w:rsidRDefault="00B1546A" w:rsidP="00681E53">
            <w:pPr>
              <w:tabs>
                <w:tab w:val="left" w:pos="0"/>
              </w:tabs>
              <w:spacing w:before="120" w:after="120" w:line="360" w:lineRule="auto"/>
              <w:jc w:val="center"/>
            </w:pPr>
            <w:r>
              <w:t>74.65</w:t>
            </w:r>
          </w:p>
        </w:tc>
      </w:tr>
      <w:tr w:rsidR="00DC5AB2" w14:paraId="08716B12" w14:textId="77777777" w:rsidTr="00681E53">
        <w:tc>
          <w:tcPr>
            <w:tcW w:w="1188" w:type="dxa"/>
          </w:tcPr>
          <w:p w14:paraId="5C75DC3B" w14:textId="77777777" w:rsidR="00DC5AB2" w:rsidRDefault="00DC5AB2" w:rsidP="00681E53">
            <w:pPr>
              <w:tabs>
                <w:tab w:val="left" w:pos="0"/>
              </w:tabs>
              <w:spacing w:before="120" w:after="120" w:line="360" w:lineRule="auto"/>
              <w:jc w:val="center"/>
            </w:pPr>
            <w:r>
              <w:t>04</w:t>
            </w:r>
          </w:p>
        </w:tc>
        <w:tc>
          <w:tcPr>
            <w:tcW w:w="1440" w:type="dxa"/>
          </w:tcPr>
          <w:p w14:paraId="308EA045" w14:textId="77777777" w:rsidR="00DC5AB2" w:rsidRDefault="00DC5AB2" w:rsidP="00681E53">
            <w:pPr>
              <w:tabs>
                <w:tab w:val="left" w:pos="0"/>
              </w:tabs>
              <w:spacing w:before="120" w:after="120" w:line="360" w:lineRule="auto"/>
              <w:jc w:val="center"/>
            </w:pPr>
          </w:p>
        </w:tc>
        <w:tc>
          <w:tcPr>
            <w:tcW w:w="1440" w:type="dxa"/>
          </w:tcPr>
          <w:p w14:paraId="6AA752ED" w14:textId="77777777" w:rsidR="00DC5AB2" w:rsidRPr="00E639D5" w:rsidRDefault="00DC5AB2" w:rsidP="00681E53">
            <w:pPr>
              <w:tabs>
                <w:tab w:val="left" w:pos="0"/>
              </w:tabs>
              <w:spacing w:before="120" w:after="120" w:line="360" w:lineRule="auto"/>
              <w:jc w:val="center"/>
              <w:rPr>
                <w:rFonts w:ascii="Segoe UI Symbol" w:hAnsi="Segoe UI Symbol" w:cs="Segoe UI Symbol"/>
              </w:rPr>
            </w:pPr>
            <w:r w:rsidRPr="00E639D5">
              <w:rPr>
                <w:rFonts w:ascii="Segoe UI Symbol" w:hAnsi="Segoe UI Symbol" w:cs="Segoe UI Symbol"/>
              </w:rPr>
              <w:t>✔</w:t>
            </w:r>
          </w:p>
        </w:tc>
        <w:tc>
          <w:tcPr>
            <w:tcW w:w="1530" w:type="dxa"/>
          </w:tcPr>
          <w:p w14:paraId="30254276" w14:textId="77777777" w:rsidR="00DC5AB2" w:rsidRPr="00E639D5" w:rsidRDefault="00DC5AB2" w:rsidP="00681E53">
            <w:pPr>
              <w:tabs>
                <w:tab w:val="left" w:pos="0"/>
              </w:tabs>
              <w:spacing w:before="120" w:after="120" w:line="360" w:lineRule="auto"/>
              <w:jc w:val="center"/>
              <w:rPr>
                <w:rFonts w:ascii="Segoe UI Symbol" w:hAnsi="Segoe UI Symbol" w:cs="Segoe UI Symbol"/>
              </w:rPr>
            </w:pPr>
          </w:p>
        </w:tc>
        <w:tc>
          <w:tcPr>
            <w:tcW w:w="1530" w:type="dxa"/>
          </w:tcPr>
          <w:p w14:paraId="20738615" w14:textId="77777777" w:rsidR="00DC5AB2" w:rsidRDefault="00DC5AB2" w:rsidP="00681E53">
            <w:pPr>
              <w:tabs>
                <w:tab w:val="left" w:pos="0"/>
              </w:tabs>
              <w:spacing w:before="120" w:after="120" w:line="360" w:lineRule="auto"/>
              <w:jc w:val="center"/>
            </w:pPr>
            <w:r w:rsidRPr="00E639D5">
              <w:rPr>
                <w:rFonts w:ascii="Segoe UI Symbol" w:hAnsi="Segoe UI Symbol" w:cs="Segoe UI Symbol"/>
              </w:rPr>
              <w:t>✔</w:t>
            </w:r>
          </w:p>
        </w:tc>
        <w:tc>
          <w:tcPr>
            <w:tcW w:w="1422" w:type="dxa"/>
          </w:tcPr>
          <w:p w14:paraId="0AEB859C" w14:textId="6ADA3BBC" w:rsidR="00DC5AB2" w:rsidRDefault="00616BA1" w:rsidP="00681E53">
            <w:pPr>
              <w:tabs>
                <w:tab w:val="left" w:pos="0"/>
              </w:tabs>
              <w:spacing w:before="120" w:after="120" w:line="360" w:lineRule="auto"/>
              <w:jc w:val="center"/>
            </w:pPr>
            <w:r>
              <w:t>87.00</w:t>
            </w:r>
          </w:p>
        </w:tc>
      </w:tr>
    </w:tbl>
    <w:p w14:paraId="4AAC0C5B" w14:textId="77777777" w:rsidR="008D4759" w:rsidRDefault="008D4759" w:rsidP="008E089E">
      <w:pPr>
        <w:tabs>
          <w:tab w:val="left" w:pos="0"/>
        </w:tabs>
        <w:spacing w:before="120" w:after="120" w:line="360" w:lineRule="auto"/>
        <w:jc w:val="both"/>
      </w:pPr>
    </w:p>
    <w:p w14:paraId="33ABACBD" w14:textId="77777777" w:rsidR="004E2D81" w:rsidRDefault="008D4759" w:rsidP="004E2D81">
      <w:pPr>
        <w:keepNext/>
        <w:tabs>
          <w:tab w:val="left" w:pos="0"/>
        </w:tabs>
        <w:spacing w:before="120" w:after="120" w:line="360" w:lineRule="auto"/>
        <w:jc w:val="both"/>
      </w:pPr>
      <w:r w:rsidRPr="008D4759">
        <w:rPr>
          <w:noProof/>
        </w:rPr>
        <w:drawing>
          <wp:inline distT="0" distB="0" distL="0" distR="0" wp14:anchorId="25602C39" wp14:editId="62640106">
            <wp:extent cx="5448300" cy="3552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8300" cy="3552825"/>
                    </a:xfrm>
                    <a:prstGeom prst="rect">
                      <a:avLst/>
                    </a:prstGeom>
                  </pic:spPr>
                </pic:pic>
              </a:graphicData>
            </a:graphic>
          </wp:inline>
        </w:drawing>
      </w:r>
    </w:p>
    <w:p w14:paraId="194FE567" w14:textId="5F7FDE08" w:rsidR="00017DCB" w:rsidRDefault="004E2D81" w:rsidP="000D48CA">
      <w:pPr>
        <w:pStyle w:val="Chuthich"/>
      </w:pPr>
      <w:bookmarkStart w:id="1290" w:name="_Toc47384898"/>
      <w:r>
        <w:t xml:space="preserve">Hình </w:t>
      </w:r>
      <w:fldSimple w:instr=" SEQ Hình \* ARABIC ">
        <w:r>
          <w:rPr>
            <w:noProof/>
          </w:rPr>
          <w:t>30</w:t>
        </w:r>
      </w:fldSimple>
      <w:r>
        <w:t>. Kết quả tốt nhất cho hình ảnh thử nghiệm thứ 2</w:t>
      </w:r>
      <w:bookmarkEnd w:id="1290"/>
    </w:p>
    <w:p w14:paraId="429988CC" w14:textId="0ABA909A" w:rsidR="00B429BE" w:rsidRDefault="00EA6C4F" w:rsidP="00032457">
      <w:pPr>
        <w:tabs>
          <w:tab w:val="left" w:pos="0"/>
        </w:tabs>
        <w:spacing w:before="120" w:after="120" w:line="360" w:lineRule="auto"/>
        <w:jc w:val="both"/>
      </w:pPr>
      <w:r>
        <w:lastRenderedPageBreak/>
        <w:tab/>
        <w:t>Sau khi thử nghiệm với 2 hình ảnh qua 4 trường hợp đối với mỗi ảnh</w:t>
      </w:r>
      <w:r w:rsidR="00D61B46">
        <w:t>, tôi đưa</w:t>
      </w:r>
      <w:r>
        <w:t xml:space="preserve"> ra kết luận như sau:</w:t>
      </w:r>
    </w:p>
    <w:p w14:paraId="2F163179" w14:textId="09E1BAE2" w:rsidR="0007348B" w:rsidRPr="00D61B46" w:rsidRDefault="00B429BE" w:rsidP="00CF6052">
      <w:pPr>
        <w:pStyle w:val="oancuaDanhsach"/>
        <w:numPr>
          <w:ilvl w:val="1"/>
          <w:numId w:val="51"/>
        </w:numPr>
        <w:tabs>
          <w:tab w:val="left" w:pos="0"/>
        </w:tabs>
        <w:spacing w:before="120" w:after="120" w:line="360" w:lineRule="auto"/>
        <w:jc w:val="both"/>
        <w:rPr>
          <w:rFonts w:ascii="Times New Roman" w:hAnsi="Times New Roman"/>
          <w:sz w:val="26"/>
          <w:szCs w:val="26"/>
        </w:rPr>
      </w:pPr>
      <w:r w:rsidRPr="00D61B46">
        <w:rPr>
          <w:rFonts w:ascii="Times New Roman" w:hAnsi="Times New Roman"/>
          <w:sz w:val="26"/>
          <w:szCs w:val="26"/>
          <w:lang w:val="en-US"/>
        </w:rPr>
        <w:t xml:space="preserve">Với ảnh thứ nhất, kết quả cho độ chính xác cao nhất là trường hợp bộ dữ liệu đã căn chỉnh và ảnh nhận dạng cũng qua căn chỉnh. Như vây, đối với những khuôn mặt có độ nghiêng mạnh, </w:t>
      </w:r>
      <w:r w:rsidR="00D61B46" w:rsidRPr="00D61B46">
        <w:rPr>
          <w:rFonts w:ascii="Times New Roman" w:hAnsi="Times New Roman"/>
          <w:sz w:val="26"/>
          <w:szCs w:val="26"/>
          <w:lang w:val="en-US"/>
        </w:rPr>
        <w:t>việc sử dụng bộ dữ liệu đã căn chỉnh và hình ảnh đầu vào qua căn chỉnh cho ta kết quả tốt nhất.</w:t>
      </w:r>
    </w:p>
    <w:p w14:paraId="7C0B72DC" w14:textId="5AE45A4E" w:rsidR="00953CFF" w:rsidRPr="00953CFF" w:rsidRDefault="00D61B46" w:rsidP="00790F54">
      <w:pPr>
        <w:pStyle w:val="oancuaDanhsach"/>
        <w:numPr>
          <w:ilvl w:val="1"/>
          <w:numId w:val="51"/>
        </w:numPr>
        <w:tabs>
          <w:tab w:val="left" w:pos="0"/>
        </w:tabs>
        <w:spacing w:before="120" w:after="120" w:line="360" w:lineRule="auto"/>
        <w:jc w:val="both"/>
        <w:rPr>
          <w:rFonts w:ascii="Times New Roman" w:hAnsi="Times New Roman"/>
          <w:sz w:val="26"/>
          <w:szCs w:val="26"/>
        </w:rPr>
      </w:pPr>
      <w:r>
        <w:rPr>
          <w:rFonts w:ascii="Times New Roman" w:hAnsi="Times New Roman"/>
          <w:sz w:val="26"/>
          <w:szCs w:val="26"/>
          <w:lang w:val="en-US"/>
        </w:rPr>
        <w:t>Với ảnh thứ 2, khá bất ngờ khi kết quả cho cho độ chính xác cao nhất là trường hợp bộ dự liệu không ăn chỉnh và ảnh nhận</w:t>
      </w:r>
      <w:r w:rsidR="0041566A">
        <w:rPr>
          <w:rFonts w:ascii="Times New Roman" w:hAnsi="Times New Roman"/>
          <w:sz w:val="26"/>
          <w:szCs w:val="26"/>
          <w:lang w:val="en-US"/>
        </w:rPr>
        <w:t xml:space="preserve"> dạng</w:t>
      </w:r>
      <w:r>
        <w:rPr>
          <w:rFonts w:ascii="Times New Roman" w:hAnsi="Times New Roman"/>
          <w:sz w:val="26"/>
          <w:szCs w:val="26"/>
          <w:lang w:val="en-US"/>
        </w:rPr>
        <w:t xml:space="preserve"> qua căn chỉnh. Như vậy, có thể thấy</w:t>
      </w:r>
      <w:r w:rsidR="00DA24C4">
        <w:rPr>
          <w:rFonts w:ascii="Times New Roman" w:hAnsi="Times New Roman"/>
          <w:sz w:val="26"/>
          <w:szCs w:val="26"/>
          <w:lang w:val="en-US"/>
        </w:rPr>
        <w:t xml:space="preserve"> bộ dữ liệu đã</w:t>
      </w:r>
      <w:r>
        <w:rPr>
          <w:rFonts w:ascii="Times New Roman" w:hAnsi="Times New Roman"/>
          <w:sz w:val="26"/>
          <w:szCs w:val="26"/>
          <w:lang w:val="en-US"/>
        </w:rPr>
        <w:t xml:space="preserve"> căn chỉnh khuôn mặt không thực sự hiệu quả với toàn bộ </w:t>
      </w:r>
      <w:r w:rsidR="00DA24C4">
        <w:rPr>
          <w:rFonts w:ascii="Times New Roman" w:hAnsi="Times New Roman"/>
          <w:sz w:val="26"/>
          <w:szCs w:val="26"/>
          <w:lang w:val="en-US"/>
        </w:rPr>
        <w:t>các trường hợp khuôn mặt khác nhau.</w:t>
      </w:r>
    </w:p>
    <w:p w14:paraId="5DB62EE0" w14:textId="3D4065DC" w:rsidR="006E2EBB" w:rsidRDefault="006E2EBB" w:rsidP="00790F54">
      <w:pPr>
        <w:tabs>
          <w:tab w:val="left" w:pos="0"/>
        </w:tabs>
        <w:spacing w:before="120" w:after="120" w:line="360" w:lineRule="auto"/>
        <w:jc w:val="both"/>
      </w:pPr>
      <w:r>
        <w:tab/>
        <w:t>Trong phạm vi dự án của tôi, không phải trong tất cả trường hợp</w:t>
      </w:r>
      <w:r w:rsidR="00776A01">
        <w:t xml:space="preserve"> ảnh đầu vào</w:t>
      </w:r>
      <w:r w:rsidR="00DE49F9">
        <w:t>,</w:t>
      </w:r>
      <w:r>
        <w:t xml:space="preserve"> phương pháp căn chỉnh khuôn mặt đều cho kết quả tốt hơn. Việc cải thiện độ chính xác còn phụ thuộc nhiều vào bộ dữ liệu ảnh dùng để huấn luyện trước đó có đảm bảo đầy đủ các trường hợp về góc nghiêng mặt, điều kiện ánh sáng, góc chụp, tuổi tác…</w:t>
      </w:r>
    </w:p>
    <w:p w14:paraId="13930A12" w14:textId="55AB8368" w:rsidR="00885858" w:rsidRDefault="006E2EBB" w:rsidP="00790F54">
      <w:pPr>
        <w:tabs>
          <w:tab w:val="left" w:pos="0"/>
        </w:tabs>
        <w:spacing w:before="120" w:after="120" w:line="360" w:lineRule="auto"/>
        <w:jc w:val="both"/>
      </w:pPr>
      <w:r>
        <w:tab/>
      </w:r>
      <w:r w:rsidR="00953CFF">
        <w:t>Dựa</w:t>
      </w:r>
      <w:r w:rsidR="00D90460">
        <w:t xml:space="preserve"> trên</w:t>
      </w:r>
      <w:r w:rsidR="00953CFF">
        <w:t xml:space="preserve"> thử nghiệm nhỏ với 2 hình ảnh cho bộ dữ liệu cá nhân của tôi trong dự án, thì chưa thể đưa ra nhận định chính xác nhất, kết quả có thể thay đổi đối với bộ dữ liệu khác, hoặc thuật toán khác.</w:t>
      </w:r>
    </w:p>
    <w:p w14:paraId="1319312C" w14:textId="4CA861AB" w:rsidR="004D59CE" w:rsidRDefault="00885858" w:rsidP="00790F54">
      <w:pPr>
        <w:tabs>
          <w:tab w:val="left" w:pos="0"/>
        </w:tabs>
        <w:spacing w:before="120" w:after="120" w:line="360" w:lineRule="auto"/>
        <w:jc w:val="both"/>
      </w:pPr>
      <w:r>
        <w:tab/>
      </w:r>
    </w:p>
    <w:p w14:paraId="54618AA0" w14:textId="27959D63" w:rsidR="00B862A1" w:rsidRPr="008E089E" w:rsidRDefault="00953CFF" w:rsidP="00953CFF">
      <w:pPr>
        <w:tabs>
          <w:tab w:val="left" w:pos="0"/>
        </w:tabs>
        <w:spacing w:before="120" w:after="120" w:line="360" w:lineRule="auto"/>
        <w:rPr>
          <w:b/>
          <w:bCs/>
          <w:kern w:val="32"/>
        </w:rPr>
      </w:pPr>
      <w:r>
        <w:tab/>
      </w:r>
      <w:r w:rsidR="00B862A1">
        <w:br w:type="page"/>
      </w:r>
    </w:p>
    <w:p w14:paraId="0520CEDC" w14:textId="77777777" w:rsidR="00B862A1" w:rsidRDefault="00B862A1" w:rsidP="00B862A1"/>
    <w:p w14:paraId="15D0B485" w14:textId="14710CA0" w:rsidR="006D0193" w:rsidRPr="0031600E" w:rsidRDefault="006D0193" w:rsidP="0031600E">
      <w:pPr>
        <w:pStyle w:val="u1"/>
        <w:spacing w:before="0" w:after="0"/>
        <w:jc w:val="center"/>
        <w:rPr>
          <w:sz w:val="32"/>
        </w:rPr>
      </w:pPr>
      <w:bookmarkStart w:id="1291" w:name="_Toc47383840"/>
      <w:r w:rsidRPr="0031600E">
        <w:rPr>
          <w:sz w:val="32"/>
        </w:rPr>
        <w:t>KẾT LUẬN VÀ HƯỚNG PHÁT TRIỂN</w:t>
      </w:r>
      <w:bookmarkEnd w:id="1291"/>
    </w:p>
    <w:p w14:paraId="02AA1F92" w14:textId="7004BDD3" w:rsidR="00515C94" w:rsidRPr="00EB0857" w:rsidRDefault="008B74A3" w:rsidP="0031600E">
      <w:pPr>
        <w:pStyle w:val="u2"/>
        <w:rPr>
          <w:sz w:val="26"/>
          <w:szCs w:val="26"/>
          <w:lang w:val="en-US"/>
          <w:rPrChange w:id="1292" w:author="LeNga" w:date="2020-07-28T16:23:00Z">
            <w:rPr>
              <w:sz w:val="26"/>
              <w:szCs w:val="26"/>
            </w:rPr>
          </w:rPrChange>
        </w:rPr>
      </w:pPr>
      <w:del w:id="1293" w:author="LeNga" w:date="2020-07-28T16:23:00Z">
        <w:r w:rsidDel="00EB0857">
          <w:rPr>
            <w:sz w:val="26"/>
            <w:szCs w:val="26"/>
            <w:lang w:val="en-US"/>
          </w:rPr>
          <w:delText>5</w:delText>
        </w:r>
        <w:r w:rsidR="006D0193" w:rsidRPr="00721E32" w:rsidDel="00EB0857">
          <w:rPr>
            <w:sz w:val="26"/>
            <w:szCs w:val="26"/>
          </w:rPr>
          <w:delText>.</w:delText>
        </w:r>
      </w:del>
      <w:bookmarkStart w:id="1294" w:name="_Toc47383841"/>
      <w:r w:rsidR="006D0193" w:rsidRPr="00721E32">
        <w:rPr>
          <w:sz w:val="26"/>
          <w:szCs w:val="26"/>
        </w:rPr>
        <w:t>1</w:t>
      </w:r>
      <w:ins w:id="1295" w:author="LeNga" w:date="2020-07-28T16:23:00Z">
        <w:r w:rsidR="00EB0857">
          <w:rPr>
            <w:sz w:val="26"/>
            <w:szCs w:val="26"/>
            <w:lang w:val="en-US"/>
          </w:rPr>
          <w:t>.</w:t>
        </w:r>
      </w:ins>
      <w:r w:rsidR="006D0193" w:rsidRPr="00721E32">
        <w:rPr>
          <w:sz w:val="26"/>
          <w:szCs w:val="26"/>
        </w:rPr>
        <w:t xml:space="preserve"> </w:t>
      </w:r>
      <w:del w:id="1296" w:author="LeNga" w:date="2020-07-28T16:23:00Z">
        <w:r w:rsidR="006D0193" w:rsidRPr="00721E32" w:rsidDel="00EB0857">
          <w:rPr>
            <w:sz w:val="26"/>
            <w:szCs w:val="26"/>
          </w:rPr>
          <w:delText xml:space="preserve">Kết </w:delText>
        </w:r>
        <w:r w:rsidR="004E3118" w:rsidDel="00EB0857">
          <w:rPr>
            <w:sz w:val="26"/>
            <w:szCs w:val="26"/>
            <w:lang w:val="en-US"/>
          </w:rPr>
          <w:delText>luận</w:delText>
        </w:r>
        <w:r w:rsidR="006D0193" w:rsidRPr="00721E32" w:rsidDel="00EB0857">
          <w:rPr>
            <w:sz w:val="26"/>
            <w:szCs w:val="26"/>
          </w:rPr>
          <w:delText>:</w:delText>
        </w:r>
      </w:del>
      <w:ins w:id="1297" w:author="LeNga" w:date="2020-07-28T16:23:00Z">
        <w:r w:rsidR="00EB0857">
          <w:rPr>
            <w:sz w:val="26"/>
            <w:szCs w:val="26"/>
            <w:lang w:val="en-US"/>
          </w:rPr>
          <w:t>Kết quả đạt được</w:t>
        </w:r>
      </w:ins>
      <w:bookmarkEnd w:id="1294"/>
    </w:p>
    <w:p w14:paraId="5389E1EE" w14:textId="0F113AB5" w:rsidR="003B7BDE" w:rsidRDefault="006D0193" w:rsidP="00C1460C">
      <w:pPr>
        <w:spacing w:before="120" w:after="120" w:line="360" w:lineRule="auto"/>
        <w:jc w:val="both"/>
      </w:pPr>
      <w:r>
        <w:tab/>
      </w:r>
      <w:r w:rsidR="003B7BDE" w:rsidRPr="003B7BDE">
        <w:t xml:space="preserve">Trên cơ sở </w:t>
      </w:r>
      <w:r w:rsidR="00A11421">
        <w:t>tìm hiểu</w:t>
      </w:r>
      <w:r w:rsidR="003B7BDE" w:rsidRPr="003B7BDE">
        <w:t xml:space="preserve"> về bài toá</w:t>
      </w:r>
      <w:r w:rsidR="00B72C4A">
        <w:t xml:space="preserve">n </w:t>
      </w:r>
      <w:r w:rsidR="000C3F07">
        <w:t>nhận diện</w:t>
      </w:r>
      <w:r w:rsidR="00B72C4A">
        <w:t xml:space="preserve"> mặt người trong ảnh, sử dụng </w:t>
      </w:r>
      <w:r w:rsidR="00167DFA">
        <w:t xml:space="preserve">pre-trained model </w:t>
      </w:r>
      <w:r w:rsidR="00C845C8">
        <w:t>FaceNet</w:t>
      </w:r>
      <w:r w:rsidR="00DA24C4">
        <w:t xml:space="preserve"> được huấn luyện trước</w:t>
      </w:r>
      <w:r w:rsidR="00A85CAA">
        <w:t xml:space="preserve"> </w:t>
      </w:r>
      <w:r w:rsidR="00DA24C4">
        <w:t xml:space="preserve">do </w:t>
      </w:r>
      <w:r w:rsidR="00DA24C4" w:rsidRPr="00A85CAA">
        <w:t>Hiroki Taniai cung cấp</w:t>
      </w:r>
      <w:r w:rsidR="004E3118">
        <w:t>, t</w:t>
      </w:r>
      <w:r w:rsidR="00D46D47">
        <w:t>ôi</w:t>
      </w:r>
      <w:r w:rsidR="003B7BDE" w:rsidRPr="003B7BDE">
        <w:t xml:space="preserve"> đã </w:t>
      </w:r>
      <w:r w:rsidR="00895002">
        <w:t>xây dựng</w:t>
      </w:r>
      <w:r w:rsidR="003B7BDE" w:rsidRPr="003B7BDE">
        <w:t xml:space="preserve"> thành công </w:t>
      </w:r>
      <w:r w:rsidR="00C966F1">
        <w:t>hệ thống</w:t>
      </w:r>
      <w:r w:rsidR="00895002">
        <w:t xml:space="preserve"> </w:t>
      </w:r>
      <w:r w:rsidR="001D3C61">
        <w:t>điểm danh tự động thông qua hình ảnh</w:t>
      </w:r>
      <w:ins w:id="1298" w:author="LeNga" w:date="2020-07-28T16:23:00Z">
        <w:r w:rsidR="00EB0857">
          <w:t>, cụ thể:</w:t>
        </w:r>
      </w:ins>
      <w:del w:id="1299" w:author="LeNga" w:date="2020-07-28T16:23:00Z">
        <w:r w:rsidR="00042B0B" w:rsidDel="00EB0857">
          <w:delText>.</w:delText>
        </w:r>
      </w:del>
    </w:p>
    <w:p w14:paraId="7124434C" w14:textId="291FB1EE" w:rsidR="00042B0B" w:rsidRPr="00DB05C9" w:rsidRDefault="00042B0B">
      <w:pPr>
        <w:pStyle w:val="oancuaDanhsach"/>
        <w:numPr>
          <w:ilvl w:val="1"/>
          <w:numId w:val="47"/>
        </w:numPr>
        <w:spacing w:before="120" w:after="120" w:line="360" w:lineRule="auto"/>
        <w:jc w:val="both"/>
        <w:pPrChange w:id="1300" w:author="LeNga" w:date="2020-07-28T16:24:00Z">
          <w:pPr>
            <w:spacing w:before="120" w:after="120" w:line="360" w:lineRule="auto"/>
            <w:jc w:val="both"/>
          </w:pPr>
        </w:pPrChange>
      </w:pPr>
      <w:del w:id="1301" w:author="LeNga" w:date="2020-07-28T16:24:00Z">
        <w:r w:rsidDel="00EB0857">
          <w:tab/>
        </w:r>
      </w:del>
      <w:r w:rsidRPr="00EB0857">
        <w:rPr>
          <w:rFonts w:ascii="Times New Roman" w:hAnsi="Times New Roman"/>
          <w:sz w:val="26"/>
          <w:szCs w:val="26"/>
          <w:rPrChange w:id="1302" w:author="LeNga" w:date="2020-07-28T16:24:00Z">
            <w:rPr/>
          </w:rPrChange>
        </w:rPr>
        <w:t>Về khả năng ph</w:t>
      </w:r>
      <w:r w:rsidR="00B24933" w:rsidRPr="00EB0857">
        <w:rPr>
          <w:rFonts w:ascii="Times New Roman" w:hAnsi="Times New Roman"/>
          <w:sz w:val="26"/>
          <w:szCs w:val="26"/>
          <w:rPrChange w:id="1303" w:author="LeNga" w:date="2020-07-28T16:24:00Z">
            <w:rPr/>
          </w:rPrChange>
        </w:rPr>
        <w:t xml:space="preserve">át hiện khuôn mặt, </w:t>
      </w:r>
      <w:r w:rsidR="007E5280" w:rsidRPr="00EB0857">
        <w:rPr>
          <w:rFonts w:ascii="Times New Roman" w:hAnsi="Times New Roman"/>
          <w:sz w:val="26"/>
          <w:szCs w:val="26"/>
          <w:rPrChange w:id="1304" w:author="LeNga" w:date="2020-07-28T16:24:00Z">
            <w:rPr/>
          </w:rPrChange>
        </w:rPr>
        <w:t>kết quả</w:t>
      </w:r>
      <w:r w:rsidR="00B24933" w:rsidRPr="00EB0857">
        <w:rPr>
          <w:rFonts w:ascii="Times New Roman" w:hAnsi="Times New Roman"/>
          <w:sz w:val="26"/>
          <w:szCs w:val="26"/>
          <w:rPrChange w:id="1305" w:author="LeNga" w:date="2020-07-28T16:24:00Z">
            <w:rPr/>
          </w:rPrChange>
        </w:rPr>
        <w:t xml:space="preserve"> phát hiện</w:t>
      </w:r>
      <w:r w:rsidR="0069680B" w:rsidRPr="00EB0857">
        <w:rPr>
          <w:rFonts w:ascii="Times New Roman" w:hAnsi="Times New Roman"/>
          <w:sz w:val="26"/>
          <w:szCs w:val="26"/>
          <w:rPrChange w:id="1306" w:author="LeNga" w:date="2020-07-28T16:24:00Z">
            <w:rPr/>
          </w:rPrChange>
        </w:rPr>
        <w:t xml:space="preserve"> khá</w:t>
      </w:r>
      <w:r w:rsidR="00B24933" w:rsidRPr="00EB0857">
        <w:rPr>
          <w:rFonts w:ascii="Times New Roman" w:hAnsi="Times New Roman"/>
          <w:sz w:val="26"/>
          <w:szCs w:val="26"/>
          <w:rPrChange w:id="1307" w:author="LeNga" w:date="2020-07-28T16:24:00Z">
            <w:rPr/>
          </w:rPrChange>
        </w:rPr>
        <w:t xml:space="preserve"> </w:t>
      </w:r>
      <w:r w:rsidRPr="00EB0857">
        <w:rPr>
          <w:rFonts w:ascii="Times New Roman" w:hAnsi="Times New Roman"/>
          <w:sz w:val="26"/>
          <w:szCs w:val="26"/>
          <w:rPrChange w:id="1308" w:author="LeNga" w:date="2020-07-28T16:24:00Z">
            <w:rPr/>
          </w:rPrChange>
        </w:rPr>
        <w:t xml:space="preserve">tốt hầu hết </w:t>
      </w:r>
      <w:r w:rsidR="00B24933" w:rsidRPr="00EB0857">
        <w:rPr>
          <w:rFonts w:ascii="Times New Roman" w:hAnsi="Times New Roman"/>
          <w:sz w:val="26"/>
          <w:szCs w:val="26"/>
          <w:rPrChange w:id="1309" w:author="LeNga" w:date="2020-07-28T16:24:00Z">
            <w:rPr/>
          </w:rPrChange>
        </w:rPr>
        <w:t xml:space="preserve">các </w:t>
      </w:r>
      <w:r w:rsidRPr="00EB0857">
        <w:rPr>
          <w:rFonts w:ascii="Times New Roman" w:hAnsi="Times New Roman"/>
          <w:sz w:val="26"/>
          <w:szCs w:val="26"/>
          <w:rPrChange w:id="1310" w:author="LeNga" w:date="2020-07-28T16:24:00Z">
            <w:rPr/>
          </w:rPrChange>
        </w:rPr>
        <w:t xml:space="preserve">trường hợp, kể cả trong điều kiện thiếu sáng, </w:t>
      </w:r>
      <w:r w:rsidR="00B24933" w:rsidRPr="00EB0857">
        <w:rPr>
          <w:rFonts w:ascii="Times New Roman" w:hAnsi="Times New Roman"/>
          <w:sz w:val="26"/>
          <w:szCs w:val="26"/>
          <w:rPrChange w:id="1311" w:author="LeNga" w:date="2020-07-28T16:24:00Z">
            <w:rPr/>
          </w:rPrChange>
        </w:rPr>
        <w:t>góc nghiêng</w:t>
      </w:r>
      <w:r w:rsidRPr="00EB0857">
        <w:rPr>
          <w:rFonts w:ascii="Times New Roman" w:hAnsi="Times New Roman"/>
          <w:sz w:val="26"/>
          <w:szCs w:val="26"/>
          <w:rPrChange w:id="1312" w:author="LeNga" w:date="2020-07-28T16:24:00Z">
            <w:rPr/>
          </w:rPrChange>
        </w:rPr>
        <w:t>, hay có vật che khuất như kính mắt,…</w:t>
      </w:r>
    </w:p>
    <w:p w14:paraId="6BAD42A6" w14:textId="315378AE" w:rsidR="003B7BDE" w:rsidRPr="00DB05C9" w:rsidRDefault="003B7BDE">
      <w:pPr>
        <w:pStyle w:val="oancuaDanhsach"/>
        <w:numPr>
          <w:ilvl w:val="1"/>
          <w:numId w:val="47"/>
        </w:numPr>
        <w:spacing w:before="120" w:after="120" w:line="360" w:lineRule="auto"/>
        <w:jc w:val="both"/>
        <w:pPrChange w:id="1313" w:author="LeNga" w:date="2020-07-28T16:24:00Z">
          <w:pPr>
            <w:spacing w:before="120" w:after="120" w:line="360" w:lineRule="auto"/>
            <w:jc w:val="both"/>
          </w:pPr>
        </w:pPrChange>
      </w:pPr>
      <w:del w:id="1314" w:author="LeNga" w:date="2020-07-28T16:24:00Z">
        <w:r w:rsidRPr="00EB0857" w:rsidDel="00EB0857">
          <w:rPr>
            <w:rFonts w:ascii="Times New Roman" w:hAnsi="Times New Roman"/>
            <w:sz w:val="26"/>
            <w:szCs w:val="26"/>
            <w:rPrChange w:id="1315" w:author="LeNga" w:date="2020-07-28T16:24:00Z">
              <w:rPr/>
            </w:rPrChange>
          </w:rPr>
          <w:tab/>
        </w:r>
      </w:del>
      <w:r w:rsidR="00850710" w:rsidRPr="00EB0857">
        <w:rPr>
          <w:rFonts w:ascii="Times New Roman" w:hAnsi="Times New Roman"/>
          <w:sz w:val="26"/>
          <w:szCs w:val="26"/>
          <w:rPrChange w:id="1316" w:author="LeNga" w:date="2020-07-28T16:24:00Z">
            <w:rPr/>
          </w:rPrChange>
        </w:rPr>
        <w:t xml:space="preserve">Về khả năng nhận dạng, </w:t>
      </w:r>
      <w:r w:rsidR="00C966F1" w:rsidRPr="00EB0857">
        <w:rPr>
          <w:rFonts w:ascii="Times New Roman" w:hAnsi="Times New Roman"/>
          <w:sz w:val="26"/>
          <w:szCs w:val="26"/>
          <w:rPrChange w:id="1317" w:author="LeNga" w:date="2020-07-28T16:24:00Z">
            <w:rPr/>
          </w:rPrChange>
        </w:rPr>
        <w:t>hệ thống</w:t>
      </w:r>
      <w:r w:rsidR="00850710" w:rsidRPr="00EB0857">
        <w:rPr>
          <w:rFonts w:ascii="Times New Roman" w:hAnsi="Times New Roman"/>
          <w:sz w:val="26"/>
          <w:szCs w:val="26"/>
          <w:rPrChange w:id="1318" w:author="LeNga" w:date="2020-07-28T16:24:00Z">
            <w:rPr/>
          </w:rPrChange>
        </w:rPr>
        <w:t xml:space="preserve"> đạt kết quả từ</w:t>
      </w:r>
      <w:r w:rsidR="0064181A">
        <w:rPr>
          <w:rFonts w:ascii="Times New Roman" w:hAnsi="Times New Roman"/>
          <w:sz w:val="26"/>
          <w:szCs w:val="26"/>
        </w:rPr>
        <w:t xml:space="preserve"> 80-95</w:t>
      </w:r>
      <w:r w:rsidR="00850710" w:rsidRPr="00EB0857">
        <w:rPr>
          <w:rFonts w:ascii="Times New Roman" w:hAnsi="Times New Roman"/>
          <w:sz w:val="26"/>
          <w:szCs w:val="26"/>
          <w:rPrChange w:id="1319" w:author="LeNga" w:date="2020-07-28T16:24:00Z">
            <w:rPr/>
          </w:rPrChange>
        </w:rPr>
        <w:t>%</w:t>
      </w:r>
      <w:r w:rsidRPr="00EB0857">
        <w:rPr>
          <w:rFonts w:ascii="Times New Roman" w:hAnsi="Times New Roman"/>
          <w:sz w:val="26"/>
          <w:szCs w:val="26"/>
          <w:rPrChange w:id="1320" w:author="LeNga" w:date="2020-07-28T16:24:00Z">
            <w:rPr/>
          </w:rPrChange>
        </w:rPr>
        <w:t xml:space="preserve"> </w:t>
      </w:r>
      <w:r w:rsidR="00850710" w:rsidRPr="00EB0857">
        <w:rPr>
          <w:rFonts w:ascii="Times New Roman" w:hAnsi="Times New Roman"/>
          <w:sz w:val="26"/>
          <w:szCs w:val="26"/>
          <w:rPrChange w:id="1321" w:author="LeNga" w:date="2020-07-28T16:24:00Z">
            <w:rPr/>
          </w:rPrChange>
        </w:rPr>
        <w:t xml:space="preserve">đối với các khuôn mặt thẳng và điều kiện ánh sáng </w:t>
      </w:r>
      <w:r w:rsidR="00A90037" w:rsidRPr="00EB0857">
        <w:rPr>
          <w:rFonts w:ascii="Times New Roman" w:hAnsi="Times New Roman"/>
          <w:sz w:val="26"/>
          <w:szCs w:val="26"/>
          <w:rPrChange w:id="1322" w:author="LeNga" w:date="2020-07-28T16:24:00Z">
            <w:rPr/>
          </w:rPrChange>
        </w:rPr>
        <w:t>thích hợp,</w:t>
      </w:r>
      <w:r w:rsidR="006904D8" w:rsidRPr="00EB0857">
        <w:rPr>
          <w:rFonts w:ascii="Times New Roman" w:hAnsi="Times New Roman"/>
          <w:sz w:val="26"/>
          <w:szCs w:val="26"/>
          <w:rPrChange w:id="1323" w:author="LeNga" w:date="2020-07-28T16:24:00Z">
            <w:rPr/>
          </w:rPrChange>
        </w:rPr>
        <w:t xml:space="preserve"> </w:t>
      </w:r>
      <w:r w:rsidR="00A90037" w:rsidRPr="00EB0857">
        <w:rPr>
          <w:rFonts w:ascii="Times New Roman" w:hAnsi="Times New Roman"/>
          <w:sz w:val="26"/>
          <w:szCs w:val="26"/>
          <w:rPrChange w:id="1324" w:author="LeNga" w:date="2020-07-28T16:24:00Z">
            <w:rPr/>
          </w:rPrChange>
        </w:rPr>
        <w:t>đ</w:t>
      </w:r>
      <w:r w:rsidR="00412BC9" w:rsidRPr="00EB0857">
        <w:rPr>
          <w:rFonts w:ascii="Times New Roman" w:hAnsi="Times New Roman"/>
          <w:sz w:val="26"/>
          <w:szCs w:val="26"/>
          <w:rPrChange w:id="1325" w:author="LeNga" w:date="2020-07-28T16:24:00Z">
            <w:rPr/>
          </w:rPrChange>
        </w:rPr>
        <w:t>ạt 70-85</w:t>
      </w:r>
      <w:r w:rsidR="006904D8" w:rsidRPr="00EB0857">
        <w:rPr>
          <w:rFonts w:ascii="Times New Roman" w:hAnsi="Times New Roman"/>
          <w:sz w:val="26"/>
          <w:szCs w:val="26"/>
          <w:rPrChange w:id="1326" w:author="LeNga" w:date="2020-07-28T16:24:00Z">
            <w:rPr/>
          </w:rPrChange>
        </w:rPr>
        <w:t>% đối với các khuôn mặt nghiêng hoặc thiếu sáng.</w:t>
      </w:r>
    </w:p>
    <w:p w14:paraId="70E2CD51" w14:textId="21FC34E9" w:rsidR="00515C94" w:rsidRPr="00DB05C9" w:rsidRDefault="00DC35B0">
      <w:pPr>
        <w:pStyle w:val="oancuaDanhsach"/>
        <w:numPr>
          <w:ilvl w:val="1"/>
          <w:numId w:val="47"/>
        </w:numPr>
        <w:spacing w:before="120" w:after="120" w:line="360" w:lineRule="auto"/>
        <w:jc w:val="both"/>
        <w:pPrChange w:id="1327" w:author="LeNga" w:date="2020-07-28T16:24:00Z">
          <w:pPr>
            <w:spacing w:before="120" w:after="120" w:line="360" w:lineRule="auto"/>
            <w:jc w:val="both"/>
          </w:pPr>
        </w:pPrChange>
      </w:pPr>
      <w:del w:id="1328" w:author="LeNga" w:date="2020-07-28T16:24:00Z">
        <w:r w:rsidRPr="00EB0857" w:rsidDel="00EB0857">
          <w:rPr>
            <w:rFonts w:ascii="Times New Roman" w:hAnsi="Times New Roman"/>
            <w:sz w:val="26"/>
            <w:szCs w:val="26"/>
            <w:rPrChange w:id="1329" w:author="LeNga" w:date="2020-07-28T16:24:00Z">
              <w:rPr/>
            </w:rPrChange>
          </w:rPr>
          <w:tab/>
        </w:r>
      </w:del>
      <w:r w:rsidRPr="00EB0857">
        <w:rPr>
          <w:rFonts w:ascii="Times New Roman" w:hAnsi="Times New Roman"/>
          <w:sz w:val="26"/>
          <w:szCs w:val="26"/>
          <w:rPrChange w:id="1330" w:author="LeNga" w:date="2020-07-28T16:24:00Z">
            <w:rPr/>
          </w:rPrChange>
        </w:rPr>
        <w:t xml:space="preserve">Về vấn đề nhận diện mặt thay đổi theo tuổi tác, vì được xây dựng trong thời gian khá ngắn, số lượng dữ liệu bị hạn chế, không thể thu thập được dữ liệu ảnh theo tuổi tác. Tuy nhiên, </w:t>
      </w:r>
      <w:r w:rsidR="00C966F1" w:rsidRPr="00EB0857">
        <w:rPr>
          <w:rFonts w:ascii="Times New Roman" w:hAnsi="Times New Roman"/>
          <w:sz w:val="26"/>
          <w:szCs w:val="26"/>
          <w:rPrChange w:id="1331" w:author="LeNga" w:date="2020-07-28T16:24:00Z">
            <w:rPr/>
          </w:rPrChange>
        </w:rPr>
        <w:t>hệ thống</w:t>
      </w:r>
      <w:r w:rsidRPr="00EB0857">
        <w:rPr>
          <w:rFonts w:ascii="Times New Roman" w:hAnsi="Times New Roman"/>
          <w:sz w:val="26"/>
          <w:szCs w:val="26"/>
          <w:rPrChange w:id="1332" w:author="LeNga" w:date="2020-07-28T16:24:00Z">
            <w:rPr/>
          </w:rPrChange>
        </w:rPr>
        <w:t xml:space="preserve"> vẫn có thể nhận diện được khuôn mặt có độ chênh lệch tuổi tác không quá lớn so với bộ dữ liệu</w:t>
      </w:r>
      <w:r w:rsidR="0068169E" w:rsidRPr="00EB0857">
        <w:rPr>
          <w:rFonts w:ascii="Times New Roman" w:hAnsi="Times New Roman"/>
          <w:sz w:val="26"/>
          <w:szCs w:val="26"/>
          <w:rPrChange w:id="1333" w:author="LeNga" w:date="2020-07-28T16:24:00Z">
            <w:rPr/>
          </w:rPrChange>
        </w:rPr>
        <w:t xml:space="preserve"> đã huấn luyện</w:t>
      </w:r>
      <w:r w:rsidR="00C457A4" w:rsidRPr="00EB0857">
        <w:rPr>
          <w:rFonts w:ascii="Times New Roman" w:hAnsi="Times New Roman"/>
          <w:sz w:val="26"/>
          <w:szCs w:val="26"/>
          <w:rPrChange w:id="1334" w:author="LeNga" w:date="2020-07-28T16:24:00Z">
            <w:rPr/>
          </w:rPrChange>
        </w:rPr>
        <w:t>,</w:t>
      </w:r>
      <w:r w:rsidR="00672B50" w:rsidRPr="00EB0857">
        <w:rPr>
          <w:rFonts w:ascii="Times New Roman" w:hAnsi="Times New Roman"/>
          <w:sz w:val="26"/>
          <w:szCs w:val="26"/>
          <w:rPrChange w:id="1335" w:author="LeNga" w:date="2020-07-28T16:24:00Z">
            <w:rPr/>
          </w:rPrChange>
        </w:rPr>
        <w:t xml:space="preserve"> đạt kết quả từ 60</w:t>
      </w:r>
      <w:r w:rsidRPr="00EB0857">
        <w:rPr>
          <w:rFonts w:ascii="Times New Roman" w:hAnsi="Times New Roman"/>
          <w:sz w:val="26"/>
          <w:szCs w:val="26"/>
          <w:rPrChange w:id="1336" w:author="LeNga" w:date="2020-07-28T16:24:00Z">
            <w:rPr/>
          </w:rPrChange>
        </w:rPr>
        <w:t>-75%.</w:t>
      </w:r>
    </w:p>
    <w:p w14:paraId="321C9073" w14:textId="68008150" w:rsidR="00EB0857" w:rsidRPr="00C60FBE" w:rsidRDefault="00735D05" w:rsidP="00C60FBE">
      <w:pPr>
        <w:pStyle w:val="oancuaDanhsach"/>
        <w:numPr>
          <w:ilvl w:val="1"/>
          <w:numId w:val="47"/>
        </w:numPr>
        <w:spacing w:before="120" w:after="120" w:line="360" w:lineRule="auto"/>
        <w:jc w:val="both"/>
        <w:rPr>
          <w:ins w:id="1337" w:author="LeNga" w:date="2020-07-28T16:24:00Z"/>
        </w:rPr>
      </w:pPr>
      <w:del w:id="1338" w:author="LeNga" w:date="2020-07-28T16:24:00Z">
        <w:r w:rsidRPr="00EB0857" w:rsidDel="00EB0857">
          <w:rPr>
            <w:rFonts w:ascii="Times New Roman" w:hAnsi="Times New Roman"/>
            <w:sz w:val="26"/>
            <w:szCs w:val="26"/>
            <w:rPrChange w:id="1339" w:author="LeNga" w:date="2020-07-28T16:24:00Z">
              <w:rPr>
                <w:rFonts w:ascii="Times New Roman" w:eastAsia="Times New Roman" w:hAnsi="Times New Roman"/>
                <w:sz w:val="26"/>
                <w:szCs w:val="26"/>
                <w:lang w:val="en-US"/>
              </w:rPr>
            </w:rPrChange>
          </w:rPr>
          <w:tab/>
        </w:r>
      </w:del>
      <w:r w:rsidRPr="00EB0857">
        <w:rPr>
          <w:rFonts w:ascii="Times New Roman" w:hAnsi="Times New Roman"/>
          <w:sz w:val="26"/>
          <w:szCs w:val="26"/>
          <w:rPrChange w:id="1340" w:author="LeNga" w:date="2020-07-28T16:24:00Z">
            <w:rPr>
              <w:rFonts w:ascii="Times New Roman" w:eastAsia="Times New Roman" w:hAnsi="Times New Roman"/>
              <w:sz w:val="26"/>
              <w:szCs w:val="26"/>
              <w:lang w:val="en-US"/>
            </w:rPr>
          </w:rPrChange>
        </w:rPr>
        <w:t>Về khả năng loại trừ các khuôn mặt “unknown”, kết quả</w:t>
      </w:r>
      <w:r w:rsidR="00B02D4D" w:rsidRPr="00EB0857">
        <w:rPr>
          <w:rFonts w:ascii="Times New Roman" w:hAnsi="Times New Roman"/>
          <w:sz w:val="26"/>
          <w:szCs w:val="26"/>
          <w:rPrChange w:id="1341" w:author="LeNga" w:date="2020-07-28T16:24:00Z">
            <w:rPr>
              <w:rFonts w:ascii="Times New Roman" w:eastAsia="Times New Roman" w:hAnsi="Times New Roman"/>
              <w:sz w:val="26"/>
              <w:szCs w:val="26"/>
              <w:lang w:val="en-US"/>
            </w:rPr>
          </w:rPrChange>
        </w:rPr>
        <w:t xml:space="preserve"> đạt</w:t>
      </w:r>
      <w:r w:rsidRPr="00EB0857">
        <w:rPr>
          <w:rFonts w:ascii="Times New Roman" w:hAnsi="Times New Roman"/>
          <w:sz w:val="26"/>
          <w:szCs w:val="26"/>
          <w:rPrChange w:id="1342" w:author="LeNga" w:date="2020-07-28T16:24:00Z">
            <w:rPr>
              <w:rFonts w:ascii="Times New Roman" w:eastAsia="Times New Roman" w:hAnsi="Times New Roman"/>
              <w:sz w:val="26"/>
              <w:szCs w:val="26"/>
              <w:lang w:val="en-US"/>
            </w:rPr>
          </w:rPrChange>
        </w:rPr>
        <w:t xml:space="preserve"> </w:t>
      </w:r>
      <w:r w:rsidR="00487DEF" w:rsidRPr="00EB0857">
        <w:rPr>
          <w:rFonts w:ascii="Times New Roman" w:hAnsi="Times New Roman"/>
          <w:sz w:val="26"/>
          <w:szCs w:val="26"/>
          <w:rPrChange w:id="1343" w:author="LeNga" w:date="2020-07-28T16:24:00Z">
            <w:rPr>
              <w:rFonts w:ascii="Times New Roman" w:eastAsia="Times New Roman" w:hAnsi="Times New Roman"/>
              <w:sz w:val="26"/>
              <w:szCs w:val="26"/>
              <w:lang w:val="en-US"/>
            </w:rPr>
          </w:rPrChange>
        </w:rPr>
        <w:t xml:space="preserve">khoảng </w:t>
      </w:r>
      <w:r w:rsidR="00CA4D70" w:rsidRPr="00EB0857">
        <w:rPr>
          <w:rFonts w:ascii="Times New Roman" w:hAnsi="Times New Roman"/>
          <w:sz w:val="26"/>
          <w:szCs w:val="26"/>
          <w:rPrChange w:id="1344" w:author="LeNga" w:date="2020-07-28T16:24:00Z">
            <w:rPr>
              <w:rFonts w:ascii="Times New Roman" w:eastAsia="Times New Roman" w:hAnsi="Times New Roman"/>
              <w:sz w:val="26"/>
              <w:szCs w:val="26"/>
              <w:lang w:val="en-US"/>
            </w:rPr>
          </w:rPrChange>
        </w:rPr>
        <w:t>50-</w:t>
      </w:r>
      <w:r w:rsidR="00487DEF" w:rsidRPr="00EB0857">
        <w:rPr>
          <w:rFonts w:ascii="Times New Roman" w:hAnsi="Times New Roman"/>
          <w:sz w:val="26"/>
          <w:szCs w:val="26"/>
          <w:rPrChange w:id="1345" w:author="LeNga" w:date="2020-07-28T16:24:00Z">
            <w:rPr>
              <w:rFonts w:ascii="Times New Roman" w:eastAsia="Times New Roman" w:hAnsi="Times New Roman"/>
              <w:sz w:val="26"/>
              <w:szCs w:val="26"/>
              <w:lang w:val="en-US"/>
            </w:rPr>
          </w:rPrChange>
        </w:rPr>
        <w:t xml:space="preserve">60% </w:t>
      </w:r>
      <w:r w:rsidRPr="00EB0857">
        <w:rPr>
          <w:rFonts w:ascii="Times New Roman" w:hAnsi="Times New Roman"/>
          <w:sz w:val="26"/>
          <w:szCs w:val="26"/>
          <w:rPrChange w:id="1346" w:author="LeNga" w:date="2020-07-28T16:24:00Z">
            <w:rPr>
              <w:rFonts w:ascii="Times New Roman" w:eastAsia="Times New Roman" w:hAnsi="Times New Roman"/>
              <w:sz w:val="26"/>
              <w:szCs w:val="26"/>
              <w:lang w:val="en-US"/>
            </w:rPr>
          </w:rPrChange>
        </w:rPr>
        <w:t>khuôn mặt lạ được phát hiện</w:t>
      </w:r>
      <w:r w:rsidR="000F32BC" w:rsidRPr="00EB0857">
        <w:rPr>
          <w:rFonts w:ascii="Times New Roman" w:hAnsi="Times New Roman"/>
          <w:sz w:val="26"/>
          <w:szCs w:val="26"/>
          <w:rPrChange w:id="1347" w:author="LeNga" w:date="2020-07-28T16:24:00Z">
            <w:rPr>
              <w:rFonts w:ascii="Times New Roman" w:eastAsia="Times New Roman" w:hAnsi="Times New Roman"/>
              <w:sz w:val="26"/>
              <w:szCs w:val="26"/>
              <w:lang w:val="en-US"/>
            </w:rPr>
          </w:rPrChange>
        </w:rPr>
        <w:t xml:space="preserve"> trong quá trình thử nghiệm.</w:t>
      </w:r>
    </w:p>
    <w:p w14:paraId="16DA6108" w14:textId="3CE6D0E9" w:rsidR="00C60FBE" w:rsidRPr="00EF2783" w:rsidRDefault="00E41A80" w:rsidP="00EF2783">
      <w:pPr>
        <w:pStyle w:val="oancuaDanhsach"/>
        <w:numPr>
          <w:ilvl w:val="1"/>
          <w:numId w:val="47"/>
        </w:numPr>
        <w:spacing w:before="120" w:after="120" w:line="360" w:lineRule="auto"/>
        <w:jc w:val="both"/>
      </w:pPr>
      <w:del w:id="1348" w:author="LeNga" w:date="2020-07-28T16:24:00Z">
        <w:r w:rsidRPr="00EB0857" w:rsidDel="00EB0857">
          <w:rPr>
            <w:rFonts w:ascii="Times New Roman" w:hAnsi="Times New Roman"/>
            <w:sz w:val="26"/>
            <w:szCs w:val="26"/>
            <w:rPrChange w:id="1349" w:author="LeNga" w:date="2020-07-28T16:24:00Z">
              <w:rPr>
                <w:rFonts w:ascii="Times New Roman" w:eastAsia="Times New Roman" w:hAnsi="Times New Roman"/>
                <w:sz w:val="26"/>
                <w:szCs w:val="26"/>
                <w:lang w:val="en-US"/>
              </w:rPr>
            </w:rPrChange>
          </w:rPr>
          <w:tab/>
        </w:r>
      </w:del>
      <w:r w:rsidRPr="00EB0857">
        <w:rPr>
          <w:rFonts w:ascii="Times New Roman" w:hAnsi="Times New Roman"/>
          <w:sz w:val="26"/>
          <w:szCs w:val="26"/>
          <w:rPrChange w:id="1350" w:author="LeNga" w:date="2020-07-28T16:24:00Z">
            <w:rPr>
              <w:rFonts w:ascii="Times New Roman" w:eastAsia="Times New Roman" w:hAnsi="Times New Roman"/>
              <w:sz w:val="26"/>
              <w:szCs w:val="26"/>
              <w:lang w:val="en-US"/>
            </w:rPr>
          </w:rPrChange>
        </w:rPr>
        <w:t>Hệ thống điểm danh hoạt động ổn định và mượt mà nhờ máy chủ NodeJS kết hợp MongoDB. Giao diện được xây dựng trên nền Web là một lợi thế vì tính đơn giản và tiện lợi.</w:t>
      </w:r>
    </w:p>
    <w:p w14:paraId="7DE94D70" w14:textId="5BC06C8C" w:rsidR="00EF2783" w:rsidRPr="00DB05C9" w:rsidRDefault="00EF2783" w:rsidP="00EF2783">
      <w:pPr>
        <w:spacing w:before="120" w:after="120" w:line="360" w:lineRule="auto"/>
        <w:ind w:firstLine="720"/>
        <w:jc w:val="both"/>
      </w:pPr>
      <w:r>
        <w:t xml:space="preserve">Tuy nhiên, </w:t>
      </w:r>
      <w:r w:rsidRPr="00EF2783">
        <w:t xml:space="preserve">về khả năng điểm danh, do còn hạn chế trong việc loại bỏ các khuôn mặt “unknown” nên khi ảnh đầu vào chứa </w:t>
      </w:r>
      <w:r w:rsidR="00066542">
        <w:t>nhiều</w:t>
      </w:r>
      <w:r w:rsidRPr="00EF2783">
        <w:t xml:space="preserve"> khuôn mặt lạ, hệ thống có thể bị nhầm lẫn.</w:t>
      </w:r>
    </w:p>
    <w:p w14:paraId="6527A518" w14:textId="77777777" w:rsidR="00C60FBE" w:rsidRDefault="00C60FBE">
      <w:pPr>
        <w:rPr>
          <w:b/>
          <w:bCs/>
          <w:lang w:eastAsia="vi-VN"/>
        </w:rPr>
      </w:pPr>
      <w:r>
        <w:br w:type="page"/>
      </w:r>
    </w:p>
    <w:p w14:paraId="47EB95BC" w14:textId="1013DD90" w:rsidR="00515C94" w:rsidRPr="00EB0857" w:rsidRDefault="008B74A3" w:rsidP="00721E32">
      <w:pPr>
        <w:pStyle w:val="u2"/>
        <w:rPr>
          <w:sz w:val="26"/>
          <w:szCs w:val="26"/>
          <w:lang w:val="en-US"/>
          <w:rPrChange w:id="1351" w:author="LeNga" w:date="2020-07-28T16:25:00Z">
            <w:rPr>
              <w:sz w:val="26"/>
              <w:szCs w:val="26"/>
            </w:rPr>
          </w:rPrChange>
        </w:rPr>
      </w:pPr>
      <w:del w:id="1352" w:author="LeNga" w:date="2020-07-28T16:25:00Z">
        <w:r w:rsidDel="00EB0857">
          <w:rPr>
            <w:sz w:val="26"/>
            <w:szCs w:val="26"/>
            <w:lang w:val="en-US"/>
          </w:rPr>
          <w:lastRenderedPageBreak/>
          <w:delText>5</w:delText>
        </w:r>
        <w:r w:rsidR="00515C94" w:rsidRPr="00721E32" w:rsidDel="00EB0857">
          <w:rPr>
            <w:sz w:val="26"/>
            <w:szCs w:val="26"/>
          </w:rPr>
          <w:delText>.</w:delText>
        </w:r>
      </w:del>
      <w:bookmarkStart w:id="1353" w:name="_Toc47383842"/>
      <w:r w:rsidR="00515C94" w:rsidRPr="00721E32">
        <w:rPr>
          <w:sz w:val="26"/>
          <w:szCs w:val="26"/>
        </w:rPr>
        <w:t>2</w:t>
      </w:r>
      <w:ins w:id="1354" w:author="LeNga" w:date="2020-07-28T16:25:00Z">
        <w:r w:rsidR="00EB0857">
          <w:rPr>
            <w:sz w:val="26"/>
            <w:szCs w:val="26"/>
            <w:lang w:val="en-US"/>
          </w:rPr>
          <w:t>.</w:t>
        </w:r>
      </w:ins>
      <w:r w:rsidR="00515C94" w:rsidRPr="00721E32">
        <w:rPr>
          <w:sz w:val="26"/>
          <w:szCs w:val="26"/>
        </w:rPr>
        <w:t xml:space="preserve"> Hướng phát triển</w:t>
      </w:r>
      <w:bookmarkEnd w:id="1353"/>
      <w:del w:id="1355" w:author="LeNga" w:date="2020-07-28T16:25:00Z">
        <w:r w:rsidR="00515C94" w:rsidRPr="00721E32" w:rsidDel="00EB0857">
          <w:rPr>
            <w:sz w:val="26"/>
            <w:szCs w:val="26"/>
          </w:rPr>
          <w:delText>:</w:delText>
        </w:r>
      </w:del>
    </w:p>
    <w:p w14:paraId="3BDB473F" w14:textId="734B2CEA" w:rsidR="00042B0B" w:rsidRDefault="00515C94" w:rsidP="00C1460C">
      <w:pPr>
        <w:spacing w:before="120" w:after="120" w:line="360" w:lineRule="auto"/>
        <w:jc w:val="both"/>
      </w:pPr>
      <w:r>
        <w:tab/>
      </w:r>
      <w:del w:id="1356" w:author="LeNga" w:date="2020-07-28T16:25:00Z">
        <w:r w:rsidR="00042B0B" w:rsidRPr="003B7BDE" w:rsidDel="00EB0857">
          <w:delText xml:space="preserve">Tuy kết quả đạt được chưa </w:delText>
        </w:r>
        <w:r w:rsidR="00042B0B" w:rsidDel="00EB0857">
          <w:delText>quá cao</w:delText>
        </w:r>
        <w:r w:rsidR="00042B0B" w:rsidRPr="003B7BDE" w:rsidDel="00EB0857">
          <w:delText xml:space="preserve">, nhưng </w:delText>
        </w:r>
        <w:r w:rsidR="00042B0B" w:rsidDel="00EB0857">
          <w:delText>d</w:delText>
        </w:r>
      </w:del>
      <w:ins w:id="1357" w:author="LeNga" w:date="2020-07-28T16:25:00Z">
        <w:r w:rsidR="00EB0857">
          <w:t>D</w:t>
        </w:r>
      </w:ins>
      <w:r w:rsidR="00042B0B">
        <w:t xml:space="preserve">ựa </w:t>
      </w:r>
      <w:r w:rsidR="00DB6CD9">
        <w:t xml:space="preserve">trên </w:t>
      </w:r>
      <w:del w:id="1358" w:author="LeNga" w:date="2020-07-28T16:26:00Z">
        <w:r w:rsidR="00DB6CD9" w:rsidDel="00EB0857">
          <w:delText xml:space="preserve">những </w:delText>
        </w:r>
      </w:del>
      <w:r w:rsidR="00DB6CD9">
        <w:t>cơ sở sẵn có</w:t>
      </w:r>
      <w:ins w:id="1359" w:author="LeNga" w:date="2020-07-28T16:25:00Z">
        <w:r w:rsidR="00EB0857">
          <w:t>,</w:t>
        </w:r>
      </w:ins>
      <w:r w:rsidR="00DB6CD9">
        <w:t xml:space="preserve"> </w:t>
      </w:r>
      <w:ins w:id="1360" w:author="LeNga" w:date="2020-07-28T16:25:00Z">
        <w:r w:rsidR="00EB0857">
          <w:t xml:space="preserve">trong tương lai, </w:t>
        </w:r>
      </w:ins>
      <w:del w:id="1361" w:author="LeNga" w:date="2020-07-28T16:25:00Z">
        <w:r w:rsidR="00DB6CD9" w:rsidDel="00EB0857">
          <w:delText>này</w:delText>
        </w:r>
        <w:r w:rsidR="00125CD0" w:rsidDel="00EB0857">
          <w:delText xml:space="preserve"> t</w:delText>
        </w:r>
      </w:del>
      <w:r w:rsidR="00125CD0">
        <w:t>hệ thống</w:t>
      </w:r>
      <w:r w:rsidR="00042B0B">
        <w:t xml:space="preserve"> có thể</w:t>
      </w:r>
      <w:r w:rsidR="00227947">
        <w:t xml:space="preserve"> được</w:t>
      </w:r>
      <w:r w:rsidR="00042B0B">
        <w:t xml:space="preserve"> cải tiến</w:t>
      </w:r>
      <w:ins w:id="1362" w:author="LeNga" w:date="2020-07-28T16:26:00Z">
        <w:r w:rsidR="00EB0857">
          <w:t xml:space="preserve"> theo các hướng</w:t>
        </w:r>
      </w:ins>
      <w:r w:rsidR="00227947">
        <w:t xml:space="preserve"> </w:t>
      </w:r>
      <w:del w:id="1363" w:author="LeNga" w:date="2020-07-28T16:25:00Z">
        <w:r w:rsidR="00227947" w:rsidDel="00EB0857">
          <w:delText>trong tương lai</w:delText>
        </w:r>
        <w:r w:rsidR="00042B0B" w:rsidDel="00EB0857">
          <w:delText xml:space="preserve"> </w:delText>
        </w:r>
      </w:del>
      <w:del w:id="1364" w:author="LeNga" w:date="2020-07-28T16:26:00Z">
        <w:r w:rsidR="00DB6CD9" w:rsidDel="00EB0857">
          <w:delText xml:space="preserve">bằng </w:delText>
        </w:r>
      </w:del>
      <w:ins w:id="1365" w:author="LeNga" w:date="2020-07-28T16:26:00Z">
        <w:r w:rsidR="00EB0857">
          <w:t xml:space="preserve">như </w:t>
        </w:r>
      </w:ins>
      <w:del w:id="1366" w:author="LeNga" w:date="2020-07-28T16:26:00Z">
        <w:r w:rsidR="00DB6CD9" w:rsidDel="00EB0857">
          <w:delText xml:space="preserve">những phương pháp </w:delText>
        </w:r>
      </w:del>
      <w:r w:rsidR="00DB6CD9">
        <w:t>sau:</w:t>
      </w:r>
    </w:p>
    <w:p w14:paraId="20493637" w14:textId="0D36FFC2" w:rsidR="00515C94" w:rsidRPr="00AE4E76" w:rsidRDefault="00E34866">
      <w:pPr>
        <w:pStyle w:val="oancuaDanhsach"/>
        <w:numPr>
          <w:ilvl w:val="1"/>
          <w:numId w:val="47"/>
        </w:numPr>
        <w:spacing w:before="120" w:after="120" w:line="360" w:lineRule="auto"/>
        <w:jc w:val="both"/>
        <w:rPr>
          <w:rFonts w:ascii="Times New Roman" w:hAnsi="Times New Roman"/>
          <w:sz w:val="26"/>
          <w:szCs w:val="26"/>
        </w:rPr>
        <w:pPrChange w:id="1367" w:author="LeNga" w:date="2020-07-28T16:27:00Z">
          <w:pPr>
            <w:pStyle w:val="oancuaDanhsach"/>
            <w:numPr>
              <w:numId w:val="43"/>
            </w:numPr>
            <w:tabs>
              <w:tab w:val="left" w:pos="0"/>
            </w:tabs>
            <w:spacing w:before="120" w:after="120" w:line="360" w:lineRule="auto"/>
            <w:ind w:left="1440" w:hanging="360"/>
            <w:jc w:val="both"/>
          </w:pPr>
        </w:pPrChange>
      </w:pPr>
      <w:r w:rsidRPr="00AE4E76">
        <w:rPr>
          <w:rFonts w:ascii="Times New Roman" w:hAnsi="Times New Roman"/>
          <w:sz w:val="26"/>
          <w:szCs w:val="26"/>
        </w:rPr>
        <w:t>Để cải thiện độ chính xác cho hệ thống, đầu tiên ta cần cải thiện bộ dữ liệu dựa trên các tiêu chí như</w:t>
      </w:r>
      <w:r w:rsidR="00040014" w:rsidRPr="00AE4E76">
        <w:rPr>
          <w:rFonts w:ascii="Times New Roman" w:hAnsi="Times New Roman"/>
          <w:sz w:val="26"/>
          <w:szCs w:val="26"/>
        </w:rPr>
        <w:t xml:space="preserve"> tư thế chụp, góc chụp, hạn chế sự che khuất các bộ phận trên mặt, biểu cảm khuôn mặt, điều kiện ánh sáng, tuổi tác…</w:t>
      </w:r>
    </w:p>
    <w:p w14:paraId="0D01FBD9" w14:textId="2976420E" w:rsidR="00033916" w:rsidRDefault="00D27218">
      <w:pPr>
        <w:pStyle w:val="oancuaDanhsach"/>
        <w:numPr>
          <w:ilvl w:val="1"/>
          <w:numId w:val="47"/>
        </w:numPr>
        <w:spacing w:before="120" w:after="120" w:line="360" w:lineRule="auto"/>
        <w:jc w:val="both"/>
        <w:rPr>
          <w:rFonts w:ascii="Times New Roman" w:hAnsi="Times New Roman"/>
          <w:sz w:val="26"/>
          <w:szCs w:val="26"/>
        </w:rPr>
        <w:pPrChange w:id="1368" w:author="LeNga" w:date="2020-07-28T16:27:00Z">
          <w:pPr>
            <w:pStyle w:val="oancuaDanhsach"/>
            <w:numPr>
              <w:numId w:val="43"/>
            </w:numPr>
            <w:tabs>
              <w:tab w:val="left" w:pos="0"/>
            </w:tabs>
            <w:spacing w:before="120" w:after="120" w:line="360" w:lineRule="auto"/>
            <w:ind w:left="1440" w:hanging="360"/>
            <w:jc w:val="both"/>
          </w:pPr>
        </w:pPrChange>
      </w:pPr>
      <w:r w:rsidRPr="00AE4E76">
        <w:rPr>
          <w:rFonts w:ascii="Times New Roman" w:hAnsi="Times New Roman"/>
          <w:sz w:val="26"/>
          <w:szCs w:val="26"/>
        </w:rPr>
        <w:t>Thử nghiệm với nhiều pre-trained model và thuật toán huấn luyện</w:t>
      </w:r>
      <w:r w:rsidR="007E61A2" w:rsidRPr="00AE4E76">
        <w:rPr>
          <w:rFonts w:ascii="Times New Roman" w:hAnsi="Times New Roman"/>
          <w:sz w:val="26"/>
          <w:szCs w:val="26"/>
        </w:rPr>
        <w:t xml:space="preserve"> khác n</w:t>
      </w:r>
      <w:r w:rsidR="005632D2" w:rsidRPr="00AE4E76">
        <w:rPr>
          <w:rFonts w:ascii="Times New Roman" w:hAnsi="Times New Roman"/>
          <w:sz w:val="26"/>
          <w:szCs w:val="26"/>
        </w:rPr>
        <w:t>hau cho bộ dữ liệu của hệ thống.</w:t>
      </w:r>
    </w:p>
    <w:p w14:paraId="38D0C8F6" w14:textId="259EC9D9" w:rsidR="007A49F0" w:rsidRPr="00AE4E76" w:rsidRDefault="007A49F0">
      <w:pPr>
        <w:pStyle w:val="oancuaDanhsach"/>
        <w:numPr>
          <w:ilvl w:val="1"/>
          <w:numId w:val="47"/>
        </w:numPr>
        <w:spacing w:before="120" w:after="120" w:line="360" w:lineRule="auto"/>
        <w:jc w:val="both"/>
        <w:rPr>
          <w:rFonts w:ascii="Times New Roman" w:hAnsi="Times New Roman"/>
          <w:sz w:val="26"/>
          <w:szCs w:val="26"/>
        </w:rPr>
        <w:pPrChange w:id="1369" w:author="LeNga" w:date="2020-07-28T16:27:00Z">
          <w:pPr>
            <w:pStyle w:val="oancuaDanhsach"/>
            <w:numPr>
              <w:numId w:val="43"/>
            </w:numPr>
            <w:tabs>
              <w:tab w:val="left" w:pos="0"/>
            </w:tabs>
            <w:spacing w:before="120" w:after="120" w:line="360" w:lineRule="auto"/>
            <w:ind w:left="1440" w:hanging="360"/>
            <w:jc w:val="both"/>
          </w:pPr>
        </w:pPrChange>
      </w:pPr>
      <w:r w:rsidRPr="00EB0857">
        <w:rPr>
          <w:rFonts w:ascii="Times New Roman" w:hAnsi="Times New Roman"/>
          <w:sz w:val="26"/>
          <w:szCs w:val="26"/>
          <w:rPrChange w:id="1370" w:author="LeNga" w:date="2020-07-28T16:27:00Z">
            <w:rPr>
              <w:rFonts w:ascii="Times New Roman" w:hAnsi="Times New Roman"/>
              <w:sz w:val="26"/>
              <w:szCs w:val="26"/>
              <w:lang w:val="en-US"/>
            </w:rPr>
          </w:rPrChange>
        </w:rPr>
        <w:t>Thay thế phương pháp loại bỏ khuôn mặt lạ</w:t>
      </w:r>
      <w:r w:rsidR="001802DE" w:rsidRPr="00EB0857">
        <w:rPr>
          <w:rFonts w:ascii="Times New Roman" w:hAnsi="Times New Roman"/>
          <w:sz w:val="26"/>
          <w:szCs w:val="26"/>
          <w:rPrChange w:id="1371" w:author="LeNga" w:date="2020-07-28T16:27:00Z">
            <w:rPr>
              <w:rFonts w:ascii="Times New Roman" w:hAnsi="Times New Roman"/>
              <w:sz w:val="26"/>
              <w:szCs w:val="26"/>
              <w:lang w:val="en-US"/>
            </w:rPr>
          </w:rPrChange>
        </w:rPr>
        <w:t>, thử nghiệm và chọn ra ngưỡng cho phép phù hợp hơn.</w:t>
      </w:r>
    </w:p>
    <w:p w14:paraId="38AF7D3A" w14:textId="5200BDFA" w:rsidR="00174F6D" w:rsidRDefault="004D2C81" w:rsidP="00C1460C">
      <w:pPr>
        <w:tabs>
          <w:tab w:val="left" w:pos="0"/>
        </w:tabs>
        <w:spacing w:before="120" w:after="120" w:line="360" w:lineRule="auto"/>
        <w:jc w:val="both"/>
      </w:pPr>
      <w:r>
        <w:tab/>
        <w:t xml:space="preserve">Không chỉ dừng lại ở việc điểm danh, </w:t>
      </w:r>
      <w:del w:id="1372" w:author="LeNga" w:date="2020-07-28T16:27:00Z">
        <w:r w:rsidDel="00EB0857">
          <w:delText xml:space="preserve">của </w:delText>
        </w:r>
      </w:del>
      <w:r>
        <w:t xml:space="preserve">hệ thống nhận dạng khuôn mặt có thể được sử dụng trong các hệ thống mở khóa, thanh toán, hay truy tìm tội </w:t>
      </w:r>
      <w:proofErr w:type="gramStart"/>
      <w:r>
        <w:t>phạm,…</w:t>
      </w:r>
      <w:proofErr w:type="gramEnd"/>
    </w:p>
    <w:p w14:paraId="177C0F8B" w14:textId="74F36ABF" w:rsidR="007E61A2" w:rsidRPr="00D27218" w:rsidRDefault="007E61A2" w:rsidP="00C1460C">
      <w:pPr>
        <w:tabs>
          <w:tab w:val="left" w:pos="0"/>
        </w:tabs>
        <w:spacing w:before="120" w:after="120" w:line="360" w:lineRule="auto"/>
        <w:jc w:val="both"/>
      </w:pPr>
      <w:r>
        <w:tab/>
      </w:r>
    </w:p>
    <w:p w14:paraId="33B1A9FB" w14:textId="77777777" w:rsidR="00AB3737" w:rsidRDefault="00515C94" w:rsidP="004F7482">
      <w:pPr>
        <w:tabs>
          <w:tab w:val="left" w:pos="0"/>
        </w:tabs>
        <w:spacing w:line="312" w:lineRule="auto"/>
        <w:jc w:val="both"/>
        <w:rPr>
          <w:b/>
        </w:rPr>
      </w:pPr>
      <w:r>
        <w:tab/>
      </w:r>
    </w:p>
    <w:p w14:paraId="66A98E65" w14:textId="77777777" w:rsidR="008B74A3" w:rsidRDefault="008B74A3" w:rsidP="00554BFE">
      <w:pPr>
        <w:jc w:val="center"/>
        <w:rPr>
          <w:b/>
        </w:rPr>
      </w:pPr>
    </w:p>
    <w:p w14:paraId="58E64357" w14:textId="77777777" w:rsidR="008B74A3" w:rsidRDefault="008B74A3" w:rsidP="00554BFE">
      <w:pPr>
        <w:jc w:val="center"/>
        <w:rPr>
          <w:b/>
        </w:rPr>
      </w:pPr>
    </w:p>
    <w:p w14:paraId="17FCB09C" w14:textId="77777777" w:rsidR="008B74A3" w:rsidRDefault="008B74A3" w:rsidP="00554BFE">
      <w:pPr>
        <w:jc w:val="center"/>
        <w:rPr>
          <w:b/>
        </w:rPr>
      </w:pPr>
    </w:p>
    <w:p w14:paraId="07957F4C" w14:textId="77777777" w:rsidR="008B74A3" w:rsidRDefault="008B74A3" w:rsidP="00554BFE">
      <w:pPr>
        <w:jc w:val="center"/>
        <w:rPr>
          <w:b/>
        </w:rPr>
      </w:pPr>
    </w:p>
    <w:p w14:paraId="19CB9643" w14:textId="77777777" w:rsidR="008B74A3" w:rsidRDefault="008B74A3" w:rsidP="00554BFE">
      <w:pPr>
        <w:jc w:val="center"/>
        <w:rPr>
          <w:b/>
        </w:rPr>
      </w:pPr>
    </w:p>
    <w:p w14:paraId="4DC293B0" w14:textId="77777777" w:rsidR="008B74A3" w:rsidRDefault="008B74A3" w:rsidP="00554BFE">
      <w:pPr>
        <w:jc w:val="center"/>
        <w:rPr>
          <w:b/>
        </w:rPr>
      </w:pPr>
    </w:p>
    <w:p w14:paraId="2DFB8F25" w14:textId="77777777" w:rsidR="008B74A3" w:rsidRDefault="008B74A3" w:rsidP="00554BFE">
      <w:pPr>
        <w:jc w:val="center"/>
        <w:rPr>
          <w:b/>
        </w:rPr>
      </w:pPr>
    </w:p>
    <w:p w14:paraId="2E174822" w14:textId="77777777" w:rsidR="008B74A3" w:rsidRDefault="008B74A3" w:rsidP="00554BFE">
      <w:pPr>
        <w:jc w:val="center"/>
        <w:rPr>
          <w:b/>
        </w:rPr>
      </w:pPr>
    </w:p>
    <w:p w14:paraId="321D052C" w14:textId="77777777" w:rsidR="008B74A3" w:rsidRDefault="008B74A3" w:rsidP="00554BFE">
      <w:pPr>
        <w:jc w:val="center"/>
        <w:rPr>
          <w:b/>
        </w:rPr>
      </w:pPr>
    </w:p>
    <w:p w14:paraId="54BE8759" w14:textId="77777777" w:rsidR="008B74A3" w:rsidRDefault="008B74A3" w:rsidP="00554BFE">
      <w:pPr>
        <w:jc w:val="center"/>
        <w:rPr>
          <w:b/>
        </w:rPr>
      </w:pPr>
    </w:p>
    <w:p w14:paraId="45F39663" w14:textId="77777777" w:rsidR="008B74A3" w:rsidRDefault="008B74A3" w:rsidP="00554BFE">
      <w:pPr>
        <w:jc w:val="center"/>
        <w:rPr>
          <w:b/>
        </w:rPr>
      </w:pPr>
    </w:p>
    <w:p w14:paraId="3972C931" w14:textId="77777777" w:rsidR="008B74A3" w:rsidRDefault="008B74A3" w:rsidP="00554BFE">
      <w:pPr>
        <w:jc w:val="center"/>
        <w:rPr>
          <w:b/>
        </w:rPr>
      </w:pPr>
    </w:p>
    <w:p w14:paraId="43094EF2" w14:textId="77777777" w:rsidR="008B74A3" w:rsidRDefault="008B74A3" w:rsidP="00554BFE">
      <w:pPr>
        <w:jc w:val="center"/>
        <w:rPr>
          <w:b/>
        </w:rPr>
      </w:pPr>
    </w:p>
    <w:p w14:paraId="79E89CA2" w14:textId="77777777" w:rsidR="008B74A3" w:rsidRDefault="008B74A3" w:rsidP="00554BFE">
      <w:pPr>
        <w:jc w:val="center"/>
        <w:rPr>
          <w:b/>
        </w:rPr>
      </w:pPr>
    </w:p>
    <w:p w14:paraId="58370325" w14:textId="77777777" w:rsidR="008B74A3" w:rsidRDefault="008B74A3" w:rsidP="00554BFE">
      <w:pPr>
        <w:jc w:val="center"/>
        <w:rPr>
          <w:b/>
        </w:rPr>
      </w:pPr>
    </w:p>
    <w:p w14:paraId="485231A8" w14:textId="77777777" w:rsidR="008B74A3" w:rsidRDefault="008B74A3" w:rsidP="00554BFE">
      <w:pPr>
        <w:jc w:val="center"/>
        <w:rPr>
          <w:b/>
        </w:rPr>
      </w:pPr>
    </w:p>
    <w:p w14:paraId="5DE24D67" w14:textId="43316705" w:rsidR="00276845" w:rsidDel="00EB0857" w:rsidRDefault="00276845">
      <w:pPr>
        <w:rPr>
          <w:del w:id="1373" w:author="LeNga" w:date="2020-07-28T16:27:00Z"/>
          <w:b/>
        </w:rPr>
      </w:pPr>
      <w:del w:id="1374" w:author="LeNga" w:date="2020-07-28T16:28:00Z">
        <w:r w:rsidDel="005A6F83">
          <w:rPr>
            <w:b/>
          </w:rPr>
          <w:lastRenderedPageBreak/>
          <w:br w:type="page"/>
        </w:r>
      </w:del>
    </w:p>
    <w:p w14:paraId="13333B3D" w14:textId="63FD8A7D" w:rsidR="00E97220" w:rsidRDefault="00E97220">
      <w:pPr>
        <w:rPr>
          <w:b/>
        </w:rPr>
        <w:pPrChange w:id="1375" w:author="LeNga" w:date="2020-07-28T16:27:00Z">
          <w:pPr>
            <w:jc w:val="center"/>
          </w:pPr>
        </w:pPrChange>
      </w:pPr>
    </w:p>
    <w:p w14:paraId="41D2DF65" w14:textId="52F81B11" w:rsidR="006E2B23" w:rsidRPr="0031600E" w:rsidRDefault="006E2B23" w:rsidP="00554BFE">
      <w:pPr>
        <w:jc w:val="center"/>
        <w:rPr>
          <w:b/>
          <w:sz w:val="32"/>
          <w:szCs w:val="32"/>
        </w:rPr>
      </w:pPr>
      <w:r w:rsidRPr="0031600E">
        <w:rPr>
          <w:b/>
          <w:sz w:val="32"/>
          <w:szCs w:val="32"/>
        </w:rPr>
        <w:t>DANH MỤC TÀI LIỆU THAM KHẢO</w:t>
      </w:r>
    </w:p>
    <w:p w14:paraId="7267849A" w14:textId="77777777" w:rsidR="003656BB" w:rsidRDefault="003656BB" w:rsidP="00554BFE">
      <w:pPr>
        <w:jc w:val="center"/>
        <w:rPr>
          <w:b/>
        </w:rPr>
      </w:pPr>
    </w:p>
    <w:p w14:paraId="7EF26FC8" w14:textId="189925BF" w:rsidR="00F82D9B" w:rsidRDefault="00F82D9B" w:rsidP="00AB49FB">
      <w:pPr>
        <w:spacing w:before="120" w:after="120" w:line="360" w:lineRule="auto"/>
        <w:ind w:left="426" w:hanging="426"/>
        <w:jc w:val="both"/>
      </w:pPr>
      <w:r>
        <w:t>[1]. Florian Schroff, Dmitry Kalenichenko, and James Philbin. Facenet, “A unified</w:t>
      </w:r>
    </w:p>
    <w:p w14:paraId="347BCF65" w14:textId="1FA3DFA7" w:rsidR="00F0548F" w:rsidRDefault="00F82D9B" w:rsidP="00AB49FB">
      <w:pPr>
        <w:spacing w:before="120" w:after="120" w:line="360" w:lineRule="auto"/>
        <w:ind w:left="426" w:hanging="426"/>
        <w:jc w:val="both"/>
      </w:pPr>
      <w:r>
        <w:t>embedding for face recognition and clustering”, In Proc. of the IEEE Conference</w:t>
      </w:r>
      <w:r w:rsidR="00E77834">
        <w:t xml:space="preserve"> </w:t>
      </w:r>
      <w:r>
        <w:t>on Computer Vision and Pattern Recognition, (2015), pp. 815–823.</w:t>
      </w:r>
      <w:r w:rsidR="002A61CE">
        <w:t xml:space="preserve"> - </w:t>
      </w:r>
      <w:hyperlink r:id="rId52" w:history="1">
        <w:r w:rsidR="00F0548F" w:rsidRPr="00F0548F">
          <w:t>https://arxiv.org/abs/1503.03832</w:t>
        </w:r>
      </w:hyperlink>
    </w:p>
    <w:p w14:paraId="773A17B0" w14:textId="26090649" w:rsidR="00F82D9B" w:rsidRDefault="00F82D9B" w:rsidP="00AB49FB">
      <w:pPr>
        <w:spacing w:before="120" w:after="120" w:line="360" w:lineRule="auto"/>
        <w:ind w:left="426" w:hanging="426"/>
        <w:jc w:val="both"/>
      </w:pPr>
      <w:r>
        <w:t>[2]. Hiyam Hatem, Zou Beiji,</w:t>
      </w:r>
      <w:r w:rsidR="003571A5">
        <w:t xml:space="preserve"> </w:t>
      </w:r>
      <w:r>
        <w:t>Raed Majeed, “A Survey of Feature Base</w:t>
      </w:r>
      <w:r w:rsidR="00E77834">
        <w:t xml:space="preserve"> </w:t>
      </w:r>
      <w:r>
        <w:t>Methods for Human Face Detection”, International Journal of Control and</w:t>
      </w:r>
      <w:r w:rsidR="00E77834">
        <w:t xml:space="preserve"> </w:t>
      </w:r>
      <w:r>
        <w:t>Automation,</w:t>
      </w:r>
      <w:r w:rsidR="00BB5DD8">
        <w:t xml:space="preserve"> Vol.8, No.5, (2015), pp. 61-78 - </w:t>
      </w:r>
      <w:hyperlink r:id="rId53" w:history="1">
        <w:r w:rsidR="00BB5DD8" w:rsidRPr="00BB5DD8">
          <w:t>https://www.researchgate.net/publication/282273241_A_Survey_of_Feature_Base_Methods_for_Human_Face_Detection</w:t>
        </w:r>
      </w:hyperlink>
    </w:p>
    <w:p w14:paraId="79C7AEEE" w14:textId="0218B2BF" w:rsidR="00F82D9B" w:rsidRDefault="00F82D9B" w:rsidP="00AB49FB">
      <w:pPr>
        <w:spacing w:before="120" w:after="120" w:line="360" w:lineRule="auto"/>
        <w:ind w:left="426" w:hanging="426"/>
        <w:jc w:val="both"/>
      </w:pPr>
      <w:r>
        <w:t>[3]. Hong-Wei Ng and Stefan Winkler, “A data-driven approach to cleaning</w:t>
      </w:r>
      <w:r w:rsidR="00E77834">
        <w:t xml:space="preserve"> </w:t>
      </w:r>
      <w:r>
        <w:t>large face datasets”, IEEE International Conference on Image Processing</w:t>
      </w:r>
      <w:r w:rsidR="00E77834">
        <w:t xml:space="preserve"> </w:t>
      </w:r>
      <w:r w:rsidR="00575BA4">
        <w:t xml:space="preserve">(ICIP), 265(265):530, (2014) - </w:t>
      </w:r>
      <w:hyperlink r:id="rId54" w:history="1">
        <w:r w:rsidR="00575BA4" w:rsidRPr="00575BA4">
          <w:t>http://vintage.winklerbros.net/Publications/icip2014a.pdf</w:t>
        </w:r>
      </w:hyperlink>
    </w:p>
    <w:p w14:paraId="4631782A" w14:textId="68989ECA" w:rsidR="00F0548F" w:rsidRDefault="00F0548F" w:rsidP="00AB49FB">
      <w:pPr>
        <w:spacing w:before="120" w:after="120" w:line="360" w:lineRule="auto"/>
        <w:ind w:left="426" w:hanging="426"/>
        <w:jc w:val="both"/>
      </w:pPr>
      <w:r>
        <w:t>[4]. A Survey On Various Problems &amp; Challenges In Face Recognition</w:t>
      </w:r>
      <w:r w:rsidR="00355EDC">
        <w:t xml:space="preserve"> - </w:t>
      </w:r>
      <w:hyperlink r:id="rId55" w:history="1">
        <w:r w:rsidRPr="00F0548F">
          <w:t>https://www.ijert.org/research/a-survey-on-various-problems-challenges-in-face-recognition-IJERTV2IS60850.pdf</w:t>
        </w:r>
      </w:hyperlink>
    </w:p>
    <w:p w14:paraId="0FC39BD8" w14:textId="7CAFA8E3" w:rsidR="003656BB" w:rsidRDefault="00575BA4" w:rsidP="00AB49FB">
      <w:pPr>
        <w:spacing w:before="120" w:after="120" w:line="360" w:lineRule="auto"/>
        <w:ind w:left="426" w:hanging="426"/>
        <w:jc w:val="both"/>
      </w:pPr>
      <w:r>
        <w:t>[5</w:t>
      </w:r>
      <w:r w:rsidR="00F82D9B">
        <w:t>]. Vahid Kazemi et al, “One millisecond face alignment with an ensemble of</w:t>
      </w:r>
      <w:r w:rsidR="00E77834">
        <w:t xml:space="preserve"> </w:t>
      </w:r>
      <w:r w:rsidR="00F82D9B">
        <w:t>regression trees”. In Proc. of the IEEE Conf. on Computer Vision and Pattern</w:t>
      </w:r>
      <w:r w:rsidR="00E77834">
        <w:t xml:space="preserve"> </w:t>
      </w:r>
      <w:r w:rsidR="00F82D9B">
        <w:t>Rec</w:t>
      </w:r>
      <w:r>
        <w:t xml:space="preserve">ognition, (2014), pp. 1867–1874 - </w:t>
      </w:r>
      <w:hyperlink r:id="rId56" w:history="1">
        <w:r w:rsidRPr="00575BA4">
          <w:t>https://www.cv-foundation.org/openaccess/content_cvpr_2014/papers/Kazemi_One_Millisecond_Face_2014_CVPR_paper.pdf</w:t>
        </w:r>
      </w:hyperlink>
    </w:p>
    <w:p w14:paraId="295C93C4" w14:textId="76BB3591" w:rsidR="00F82D9B" w:rsidRDefault="00575BA4" w:rsidP="00AB49FB">
      <w:pPr>
        <w:spacing w:before="120" w:after="120" w:line="360" w:lineRule="auto"/>
        <w:ind w:left="426" w:hanging="426"/>
        <w:jc w:val="both"/>
      </w:pPr>
      <w:r>
        <w:lastRenderedPageBreak/>
        <w:t>[6</w:t>
      </w:r>
      <w:r w:rsidR="00F82D9B">
        <w:t>]. Viola, P. and Jones, “Rapid object detection using a boosted cascade of</w:t>
      </w:r>
      <w:r w:rsidR="00E77834">
        <w:t xml:space="preserve"> </w:t>
      </w:r>
      <w:r w:rsidR="00F82D9B">
        <w:t>simple features”, In Proc., IEEE Conf. on Computer Vision and Pattern</w:t>
      </w:r>
      <w:r w:rsidR="00E77834">
        <w:t xml:space="preserve"> </w:t>
      </w:r>
      <w:r>
        <w:t xml:space="preserve">Recognition, (2001) - </w:t>
      </w:r>
      <w:hyperlink r:id="rId57" w:history="1">
        <w:r w:rsidRPr="00575BA4">
          <w:t>https://ieeexplore.ieee.org/document/990517</w:t>
        </w:r>
      </w:hyperlink>
    </w:p>
    <w:p w14:paraId="74E99CFC" w14:textId="56005F0F" w:rsidR="00F82D9B" w:rsidRDefault="00B12137" w:rsidP="00AB49FB">
      <w:pPr>
        <w:spacing w:before="120" w:after="120" w:line="360" w:lineRule="auto"/>
        <w:ind w:left="426" w:hanging="426"/>
        <w:jc w:val="both"/>
      </w:pPr>
      <w:r>
        <w:t>[7</w:t>
      </w:r>
      <w:r w:rsidR="00F82D9B">
        <w:t>]. Y. Taigman, M. Yang, M et al, “Closing the gap to human-level</w:t>
      </w:r>
      <w:r w:rsidR="00E77834">
        <w:t xml:space="preserve"> </w:t>
      </w:r>
      <w:r w:rsidR="00F82D9B">
        <w:t>performance in face verification”</w:t>
      </w:r>
      <w:r>
        <w:t xml:space="preserve">, In IEEE Conf. on CVPR, (2014) - </w:t>
      </w:r>
      <w:hyperlink r:id="rId58" w:history="1">
        <w:r w:rsidRPr="00B12137">
          <w:t>https://ieeexplore.ieee.org/document/6909616</w:t>
        </w:r>
      </w:hyperlink>
    </w:p>
    <w:p w14:paraId="41385AEB" w14:textId="55D589D6" w:rsidR="00F82D9B" w:rsidRDefault="00F82D9B" w:rsidP="00AB49FB">
      <w:pPr>
        <w:spacing w:before="120" w:after="120" w:line="360" w:lineRule="auto"/>
        <w:ind w:left="426" w:hanging="426"/>
        <w:jc w:val="both"/>
      </w:pPr>
      <w:r>
        <w:t>[</w:t>
      </w:r>
      <w:r w:rsidR="00407EFA">
        <w:t>8</w:t>
      </w:r>
      <w:r>
        <w:t>]. http://opencv.org/</w:t>
      </w:r>
    </w:p>
    <w:p w14:paraId="5E82C7E3" w14:textId="63463201" w:rsidR="00731F61" w:rsidRDefault="00407EFA" w:rsidP="00AB49FB">
      <w:pPr>
        <w:spacing w:before="120" w:after="120" w:line="360" w:lineRule="auto"/>
        <w:ind w:left="426" w:hanging="426"/>
        <w:jc w:val="both"/>
      </w:pPr>
      <w:r>
        <w:t>[9</w:t>
      </w:r>
      <w:r w:rsidR="00F82D9B">
        <w:t xml:space="preserve">]. </w:t>
      </w:r>
      <w:hyperlink r:id="rId59" w:history="1">
        <w:r w:rsidR="00E77834" w:rsidRPr="00E77834">
          <w:t>http://www.numpy.org/</w:t>
        </w:r>
      </w:hyperlink>
    </w:p>
    <w:p w14:paraId="45A7B1CD" w14:textId="2634F4A7" w:rsidR="00E77834" w:rsidRDefault="00407EFA" w:rsidP="00AB49FB">
      <w:pPr>
        <w:spacing w:before="120" w:after="120" w:line="360" w:lineRule="auto"/>
        <w:ind w:left="426" w:hanging="426"/>
        <w:jc w:val="both"/>
      </w:pPr>
      <w:r>
        <w:t>[10</w:t>
      </w:r>
      <w:r w:rsidR="00E77834">
        <w:t>]. http://scikit-learn.org/stable/</w:t>
      </w:r>
    </w:p>
    <w:p w14:paraId="081C11B4" w14:textId="188947E6" w:rsidR="00E77834" w:rsidRDefault="00407EFA" w:rsidP="00AB49FB">
      <w:pPr>
        <w:spacing w:before="120" w:after="120" w:line="360" w:lineRule="auto"/>
        <w:ind w:left="426" w:hanging="426"/>
        <w:jc w:val="both"/>
      </w:pPr>
      <w:r>
        <w:t>[11</w:t>
      </w:r>
      <w:r w:rsidR="00E77834">
        <w:t xml:space="preserve">]. </w:t>
      </w:r>
      <w:hyperlink r:id="rId60" w:history="1">
        <w:r w:rsidR="00E77834" w:rsidRPr="00E77834">
          <w:t>http://www.face-rec.org/databases/</w:t>
        </w:r>
      </w:hyperlink>
    </w:p>
    <w:p w14:paraId="6597F774" w14:textId="26DC6C88" w:rsidR="00ED6F2F" w:rsidRDefault="00ED6F2F" w:rsidP="00AB49FB">
      <w:pPr>
        <w:spacing w:before="120" w:after="120" w:line="360" w:lineRule="auto"/>
        <w:ind w:left="426" w:hanging="426"/>
        <w:jc w:val="both"/>
      </w:pPr>
      <w:r>
        <w:t xml:space="preserve">[12]. </w:t>
      </w:r>
      <w:hyperlink r:id="rId61" w:history="1">
        <w:r w:rsidRPr="00ED6F2F">
          <w:t>http://dlib.net/</w:t>
        </w:r>
      </w:hyperlink>
    </w:p>
    <w:p w14:paraId="713C658F" w14:textId="38A22EA0" w:rsidR="00ED6F2F" w:rsidRDefault="00ED6F2F" w:rsidP="00AB49FB">
      <w:pPr>
        <w:spacing w:before="120" w:after="120" w:line="360" w:lineRule="auto"/>
        <w:ind w:left="426" w:hanging="426"/>
        <w:jc w:val="both"/>
      </w:pPr>
      <w:r>
        <w:t xml:space="preserve">[13]. </w:t>
      </w:r>
      <w:hyperlink r:id="rId62" w:history="1">
        <w:r w:rsidRPr="00ED6F2F">
          <w:t>https://www.tensorflow.org/tutorials/images/transfer_learning</w:t>
        </w:r>
      </w:hyperlink>
    </w:p>
    <w:p w14:paraId="00D85CBE" w14:textId="2D7817BF" w:rsidR="00E77834" w:rsidRDefault="00816B27" w:rsidP="00AB49FB">
      <w:pPr>
        <w:spacing w:before="120" w:after="120" w:line="360" w:lineRule="auto"/>
        <w:ind w:left="426" w:hanging="426"/>
        <w:jc w:val="both"/>
      </w:pPr>
      <w:r>
        <w:t>[14</w:t>
      </w:r>
      <w:r w:rsidR="00E77834">
        <w:t>] O. Parkhi, A. Vedaldi and A. Zisserman.: Deep Face Recognition. Proceedings of the British Machine Vision Conference, 2015</w:t>
      </w:r>
      <w:r w:rsidR="00ED6F2F">
        <w:t xml:space="preserve"> - </w:t>
      </w:r>
      <w:hyperlink r:id="rId63" w:history="1">
        <w:r w:rsidR="00ED6F2F" w:rsidRPr="00ED6F2F">
          <w:t>https://www.robots.ox.ac.uk/~vgg/publications/2015/Parkhi15/parkhi15.pdf</w:t>
        </w:r>
      </w:hyperlink>
    </w:p>
    <w:p w14:paraId="076A8ADE" w14:textId="307E6E3F" w:rsidR="00E77834" w:rsidRDefault="00816B27" w:rsidP="00AB49FB">
      <w:pPr>
        <w:spacing w:before="120" w:after="120" w:line="360" w:lineRule="auto"/>
        <w:ind w:left="426" w:hanging="426"/>
        <w:jc w:val="both"/>
      </w:pPr>
      <w:r>
        <w:t>[15</w:t>
      </w:r>
      <w:r w:rsidR="00E77834">
        <w:t>] R Vaillant, C Monrocq and Y LeCun.: Localizing faces in images. Revue technique-Thomson-CSF, 1993</w:t>
      </w:r>
      <w:r w:rsidR="00C74406">
        <w:t xml:space="preserve"> - </w:t>
      </w:r>
      <w:hyperlink r:id="rId64" w:history="1">
        <w:r w:rsidR="00C74406" w:rsidRPr="00C74406">
          <w:t>https://nyuscholars.nyu.edu/en/publications/original-approach-for-the-localization-of-objects-in-images</w:t>
        </w:r>
      </w:hyperlink>
    </w:p>
    <w:p w14:paraId="3C8D8CC6" w14:textId="328AD61C" w:rsidR="00E77834" w:rsidRDefault="00816B27" w:rsidP="00AB49FB">
      <w:pPr>
        <w:spacing w:before="120" w:after="120" w:line="360" w:lineRule="auto"/>
        <w:ind w:left="426" w:hanging="426"/>
        <w:jc w:val="both"/>
      </w:pPr>
      <w:r>
        <w:t>[17</w:t>
      </w:r>
      <w:r w:rsidR="00E77834">
        <w:t>] P. Viola and M. Jones.: Robust Real-time Object Detection. International Journal of Computer Vision, 2001</w:t>
      </w:r>
      <w:r w:rsidR="00D54F5D">
        <w:t xml:space="preserve"> - </w:t>
      </w:r>
      <w:hyperlink r:id="rId65" w:history="1">
        <w:r w:rsidR="00D54F5D" w:rsidRPr="00D54F5D">
          <w:t>https://www.researchgate.net/publication/215721846_Robust_Real-Time_Object_Detection</w:t>
        </w:r>
      </w:hyperlink>
    </w:p>
    <w:p w14:paraId="02A941E2" w14:textId="4E8D3554" w:rsidR="00E77834" w:rsidRDefault="00816B27" w:rsidP="00AB49FB">
      <w:pPr>
        <w:spacing w:before="120" w:after="120" w:line="360" w:lineRule="auto"/>
        <w:ind w:left="426" w:hanging="426"/>
        <w:jc w:val="both"/>
      </w:pPr>
      <w:r>
        <w:t>[18</w:t>
      </w:r>
      <w:r w:rsidR="00E77834">
        <w:t>] X. Wu and V. Kumar.: Top 10 Algorithms in Data Mining. Chapman &amp; Hall/CRC, 2009</w:t>
      </w:r>
    </w:p>
    <w:p w14:paraId="1A43AAFD" w14:textId="3FC477E2" w:rsidR="00C51E3F" w:rsidRPr="00731F61" w:rsidRDefault="00C51E3F" w:rsidP="00AB49FB">
      <w:pPr>
        <w:spacing w:before="120" w:after="120" w:line="360" w:lineRule="auto"/>
        <w:ind w:left="426" w:hanging="426"/>
        <w:jc w:val="both"/>
      </w:pPr>
      <w:r>
        <w:lastRenderedPageBreak/>
        <w:t>[19]</w:t>
      </w:r>
      <w:r w:rsidR="00F01690">
        <w:t xml:space="preserve"> </w:t>
      </w:r>
      <w:hyperlink r:id="rId66" w:history="1">
        <w:r w:rsidRPr="00C51E3F">
          <w:t>DeepFace: Closing the Gap to Human-Level - Yaniv Taigman. elt</w:t>
        </w:r>
      </w:hyperlink>
      <w:r w:rsidRPr="00C51E3F">
        <w:t xml:space="preserve"> - </w:t>
      </w:r>
      <w:hyperlink r:id="rId67" w:history="1">
        <w:r w:rsidRPr="00C51E3F">
          <w:t>https://www.cs.toronto.edu/~ranzato/publications/taigman_cvpr14.pdf</w:t>
        </w:r>
      </w:hyperlink>
    </w:p>
    <w:sectPr w:rsidR="00C51E3F" w:rsidRPr="00731F61" w:rsidSect="003A1475">
      <w:footerReference w:type="default" r:id="rId68"/>
      <w:pgSz w:w="12240" w:h="15840"/>
      <w:pgMar w:top="360" w:right="1710" w:bottom="1079" w:left="195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940C71" w14:textId="77777777" w:rsidR="00766FE2" w:rsidRDefault="00766FE2">
      <w:r>
        <w:separator/>
      </w:r>
    </w:p>
  </w:endnote>
  <w:endnote w:type="continuationSeparator" w:id="0">
    <w:p w14:paraId="2D28EC3C" w14:textId="77777777" w:rsidR="00766FE2" w:rsidRDefault="00766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MathJax_Main-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37593" w14:textId="491834C3" w:rsidR="00F84127" w:rsidRPr="00D5597C" w:rsidRDefault="00F84127" w:rsidP="00497CDF">
    <w:pPr>
      <w:pStyle w:val="Chntrang"/>
      <w:pBdr>
        <w:top w:val="thickThinSmallGap" w:sz="24" w:space="1" w:color="auto"/>
      </w:pBdr>
    </w:pPr>
    <w:r>
      <w:rPr>
        <w:sz w:val="20"/>
        <w:szCs w:val="20"/>
      </w:rPr>
      <w:t>SINH VIÊN THỰC HIỆN: NGUYỄN VĂN CHÂU – LỚP 17IT3</w:t>
    </w:r>
    <w:r w:rsidRPr="00D5597C">
      <w:rPr>
        <w:sz w:val="20"/>
        <w:szCs w:val="20"/>
      </w:rPr>
      <w:tab/>
    </w:r>
  </w:p>
  <w:p w14:paraId="48D257E7" w14:textId="77777777" w:rsidR="00F84127" w:rsidRDefault="00F84127" w:rsidP="00B26BCE">
    <w:pPr>
      <w:pStyle w:val="Chntrang"/>
    </w:pPr>
  </w:p>
  <w:p w14:paraId="4883080B" w14:textId="77777777" w:rsidR="00F84127" w:rsidRDefault="00F84127" w:rsidP="00B26BCE">
    <w:pPr>
      <w:pStyle w:val="Chntrang"/>
    </w:pPr>
  </w:p>
  <w:p w14:paraId="65D860A4" w14:textId="77777777" w:rsidR="00F84127" w:rsidRDefault="00F84127" w:rsidP="00B26BCE">
    <w:pPr>
      <w:pStyle w:val="Chntrang"/>
    </w:pPr>
  </w:p>
  <w:p w14:paraId="39005AD4" w14:textId="77777777" w:rsidR="00F84127" w:rsidRDefault="00F84127" w:rsidP="00B26BCE">
    <w:pPr>
      <w:pStyle w:val="Chntrang"/>
    </w:pPr>
  </w:p>
  <w:p w14:paraId="5DA95C64" w14:textId="77777777" w:rsidR="00F84127" w:rsidRDefault="00F84127" w:rsidP="00B26BCE">
    <w:pPr>
      <w:pStyle w:val="Chntrang"/>
    </w:pPr>
  </w:p>
  <w:p w14:paraId="454A5F50" w14:textId="77777777" w:rsidR="00F84127" w:rsidRDefault="00F84127" w:rsidP="00B26BC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0AEB6" w14:textId="22E6B07E" w:rsidR="00F84127" w:rsidRDefault="00F84127" w:rsidP="00497CDF">
    <w:pPr>
      <w:pStyle w:val="Chntrang"/>
      <w:pBdr>
        <w:top w:val="thickThinSmallGap" w:sz="24" w:space="1" w:color="auto"/>
      </w:pBdr>
      <w:tabs>
        <w:tab w:val="clear" w:pos="4320"/>
        <w:tab w:val="center" w:pos="6946"/>
      </w:tabs>
    </w:pPr>
    <w:r>
      <w:rPr>
        <w:sz w:val="20"/>
        <w:szCs w:val="20"/>
      </w:rPr>
      <w:t>SINH VIÊN THỰC HIỆN: NGUYỄN VĂN CHÂU – LỚP 17IT3</w:t>
    </w:r>
    <w:r>
      <w:rPr>
        <w:i/>
        <w:sz w:val="20"/>
        <w:szCs w:val="20"/>
      </w:rPr>
      <w:tab/>
    </w:r>
    <w:r>
      <w:rPr>
        <w:i/>
        <w:sz w:val="20"/>
        <w:szCs w:val="20"/>
      </w:rPr>
      <w:tab/>
    </w:r>
    <w:r w:rsidRPr="00B26BCE">
      <w:rPr>
        <w:sz w:val="20"/>
        <w:szCs w:val="20"/>
      </w:rPr>
      <w:t xml:space="preserve">Trang </w:t>
    </w:r>
    <w:r w:rsidRPr="00B26BCE">
      <w:rPr>
        <w:sz w:val="20"/>
        <w:szCs w:val="20"/>
      </w:rPr>
      <w:fldChar w:fldCharType="begin"/>
    </w:r>
    <w:r w:rsidRPr="00B26BCE">
      <w:rPr>
        <w:sz w:val="20"/>
        <w:szCs w:val="20"/>
      </w:rPr>
      <w:instrText xml:space="preserve"> PAGE  \* Arabic </w:instrText>
    </w:r>
    <w:r w:rsidRPr="00B26BCE">
      <w:rPr>
        <w:sz w:val="20"/>
        <w:szCs w:val="20"/>
      </w:rPr>
      <w:fldChar w:fldCharType="separate"/>
    </w:r>
    <w:r>
      <w:rPr>
        <w:noProof/>
        <w:sz w:val="20"/>
        <w:szCs w:val="20"/>
      </w:rPr>
      <w:t>2</w:t>
    </w:r>
    <w:r w:rsidRPr="00B26BCE">
      <w:rPr>
        <w:sz w:val="20"/>
        <w:szCs w:val="20"/>
      </w:rPr>
      <w:fldChar w:fldCharType="end"/>
    </w:r>
  </w:p>
  <w:p w14:paraId="0ECB2362" w14:textId="77777777" w:rsidR="00F84127" w:rsidRDefault="00F84127" w:rsidP="00B26BCE">
    <w:pPr>
      <w:pStyle w:val="Chntrang"/>
    </w:pPr>
  </w:p>
  <w:p w14:paraId="221920F9" w14:textId="77777777" w:rsidR="00F84127" w:rsidRDefault="00F84127" w:rsidP="00B26BCE">
    <w:pPr>
      <w:pStyle w:val="Chntrang"/>
    </w:pPr>
  </w:p>
  <w:p w14:paraId="3912B70A" w14:textId="77777777" w:rsidR="00F84127" w:rsidRDefault="00F84127" w:rsidP="00B26BCE">
    <w:pPr>
      <w:pStyle w:val="Chntrang"/>
    </w:pPr>
  </w:p>
  <w:p w14:paraId="1E04D885" w14:textId="77777777" w:rsidR="00F84127" w:rsidRDefault="00F84127" w:rsidP="00B26BCE">
    <w:pPr>
      <w:pStyle w:val="Chntrang"/>
    </w:pPr>
  </w:p>
  <w:p w14:paraId="3AF330A5" w14:textId="77777777" w:rsidR="00F84127" w:rsidRDefault="00F84127" w:rsidP="00B26BCE">
    <w:pPr>
      <w:pStyle w:val="Chntrang"/>
    </w:pPr>
  </w:p>
  <w:p w14:paraId="1E9E0AFA" w14:textId="77777777" w:rsidR="00F84127" w:rsidRDefault="00F84127" w:rsidP="00B26BC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AE800" w14:textId="77777777" w:rsidR="00766FE2" w:rsidRDefault="00766FE2">
      <w:r>
        <w:separator/>
      </w:r>
    </w:p>
  </w:footnote>
  <w:footnote w:type="continuationSeparator" w:id="0">
    <w:p w14:paraId="39F2DA5D" w14:textId="77777777" w:rsidR="00766FE2" w:rsidRDefault="00766F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B6575" w14:textId="17EDED16" w:rsidR="00F84127" w:rsidRPr="00B26BCE" w:rsidRDefault="00F84127" w:rsidP="003834F4">
    <w:pPr>
      <w:pStyle w:val="utrang"/>
      <w:pBdr>
        <w:bottom w:val="thinThickSmallGap" w:sz="24" w:space="1" w:color="auto"/>
      </w:pBdr>
      <w:rPr>
        <w:i/>
      </w:rPr>
    </w:pPr>
    <w:r>
      <w:rPr>
        <w:sz w:val="20"/>
        <w:szCs w:val="20"/>
      </w:rPr>
      <w:t>BÁO CÁO ĐỒ ÁN CỞ SỞ 5</w:t>
    </w: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264C4"/>
    <w:multiLevelType w:val="hybridMultilevel"/>
    <w:tmpl w:val="0D445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E77D9"/>
    <w:multiLevelType w:val="hybridMultilevel"/>
    <w:tmpl w:val="4A6C79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0C5D0C"/>
    <w:multiLevelType w:val="hybridMultilevel"/>
    <w:tmpl w:val="002C1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285BA8"/>
    <w:multiLevelType w:val="hybridMultilevel"/>
    <w:tmpl w:val="2F8EA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CF548D"/>
    <w:multiLevelType w:val="hybridMultilevel"/>
    <w:tmpl w:val="C43E1E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077F7B"/>
    <w:multiLevelType w:val="hybridMultilevel"/>
    <w:tmpl w:val="7F4059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381E55"/>
    <w:multiLevelType w:val="hybridMultilevel"/>
    <w:tmpl w:val="062C0A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544578"/>
    <w:multiLevelType w:val="hybridMultilevel"/>
    <w:tmpl w:val="CF8E20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E8C11C1"/>
    <w:multiLevelType w:val="hybridMultilevel"/>
    <w:tmpl w:val="78AE3604"/>
    <w:lvl w:ilvl="0" w:tplc="042A0001">
      <w:start w:val="1"/>
      <w:numFmt w:val="bullet"/>
      <w:lvlText w:val=""/>
      <w:lvlJc w:val="left"/>
      <w:pPr>
        <w:ind w:left="1443" w:hanging="360"/>
      </w:pPr>
      <w:rPr>
        <w:rFonts w:ascii="Symbol" w:hAnsi="Symbol" w:hint="default"/>
      </w:rPr>
    </w:lvl>
    <w:lvl w:ilvl="1" w:tplc="042A0003" w:tentative="1">
      <w:start w:val="1"/>
      <w:numFmt w:val="bullet"/>
      <w:lvlText w:val="o"/>
      <w:lvlJc w:val="left"/>
      <w:pPr>
        <w:ind w:left="2163" w:hanging="360"/>
      </w:pPr>
      <w:rPr>
        <w:rFonts w:ascii="Courier New" w:hAnsi="Courier New" w:cs="Courier New" w:hint="default"/>
      </w:rPr>
    </w:lvl>
    <w:lvl w:ilvl="2" w:tplc="042A0005" w:tentative="1">
      <w:start w:val="1"/>
      <w:numFmt w:val="bullet"/>
      <w:lvlText w:val=""/>
      <w:lvlJc w:val="left"/>
      <w:pPr>
        <w:ind w:left="2883" w:hanging="360"/>
      </w:pPr>
      <w:rPr>
        <w:rFonts w:ascii="Wingdings" w:hAnsi="Wingdings" w:hint="default"/>
      </w:rPr>
    </w:lvl>
    <w:lvl w:ilvl="3" w:tplc="042A0001" w:tentative="1">
      <w:start w:val="1"/>
      <w:numFmt w:val="bullet"/>
      <w:lvlText w:val=""/>
      <w:lvlJc w:val="left"/>
      <w:pPr>
        <w:ind w:left="3603" w:hanging="360"/>
      </w:pPr>
      <w:rPr>
        <w:rFonts w:ascii="Symbol" w:hAnsi="Symbol" w:hint="default"/>
      </w:rPr>
    </w:lvl>
    <w:lvl w:ilvl="4" w:tplc="042A0003" w:tentative="1">
      <w:start w:val="1"/>
      <w:numFmt w:val="bullet"/>
      <w:lvlText w:val="o"/>
      <w:lvlJc w:val="left"/>
      <w:pPr>
        <w:ind w:left="4323" w:hanging="360"/>
      </w:pPr>
      <w:rPr>
        <w:rFonts w:ascii="Courier New" w:hAnsi="Courier New" w:cs="Courier New" w:hint="default"/>
      </w:rPr>
    </w:lvl>
    <w:lvl w:ilvl="5" w:tplc="042A0005" w:tentative="1">
      <w:start w:val="1"/>
      <w:numFmt w:val="bullet"/>
      <w:lvlText w:val=""/>
      <w:lvlJc w:val="left"/>
      <w:pPr>
        <w:ind w:left="5043" w:hanging="360"/>
      </w:pPr>
      <w:rPr>
        <w:rFonts w:ascii="Wingdings" w:hAnsi="Wingdings" w:hint="default"/>
      </w:rPr>
    </w:lvl>
    <w:lvl w:ilvl="6" w:tplc="042A0001" w:tentative="1">
      <w:start w:val="1"/>
      <w:numFmt w:val="bullet"/>
      <w:lvlText w:val=""/>
      <w:lvlJc w:val="left"/>
      <w:pPr>
        <w:ind w:left="5763" w:hanging="360"/>
      </w:pPr>
      <w:rPr>
        <w:rFonts w:ascii="Symbol" w:hAnsi="Symbol" w:hint="default"/>
      </w:rPr>
    </w:lvl>
    <w:lvl w:ilvl="7" w:tplc="042A0003" w:tentative="1">
      <w:start w:val="1"/>
      <w:numFmt w:val="bullet"/>
      <w:lvlText w:val="o"/>
      <w:lvlJc w:val="left"/>
      <w:pPr>
        <w:ind w:left="6483" w:hanging="360"/>
      </w:pPr>
      <w:rPr>
        <w:rFonts w:ascii="Courier New" w:hAnsi="Courier New" w:cs="Courier New" w:hint="default"/>
      </w:rPr>
    </w:lvl>
    <w:lvl w:ilvl="8" w:tplc="042A0005" w:tentative="1">
      <w:start w:val="1"/>
      <w:numFmt w:val="bullet"/>
      <w:lvlText w:val=""/>
      <w:lvlJc w:val="left"/>
      <w:pPr>
        <w:ind w:left="7203" w:hanging="360"/>
      </w:pPr>
      <w:rPr>
        <w:rFonts w:ascii="Wingdings" w:hAnsi="Wingdings" w:hint="default"/>
      </w:rPr>
    </w:lvl>
  </w:abstractNum>
  <w:abstractNum w:abstractNumId="9" w15:restartNumberingAfterBreak="0">
    <w:nsid w:val="1F1F275F"/>
    <w:multiLevelType w:val="hybridMultilevel"/>
    <w:tmpl w:val="9A2279FC"/>
    <w:lvl w:ilvl="0" w:tplc="E2321E3A">
      <w:start w:val="2"/>
      <w:numFmt w:val="bullet"/>
      <w:lvlText w:val="-"/>
      <w:lvlJc w:val="left"/>
      <w:pPr>
        <w:ind w:left="72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5F04D7"/>
    <w:multiLevelType w:val="hybridMultilevel"/>
    <w:tmpl w:val="BF884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627B2C"/>
    <w:multiLevelType w:val="hybridMultilevel"/>
    <w:tmpl w:val="4508A8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9826D5"/>
    <w:multiLevelType w:val="hybridMultilevel"/>
    <w:tmpl w:val="EE2E1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373B4B"/>
    <w:multiLevelType w:val="hybridMultilevel"/>
    <w:tmpl w:val="C512B4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966190"/>
    <w:multiLevelType w:val="hybridMultilevel"/>
    <w:tmpl w:val="53F8C1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11E03"/>
    <w:multiLevelType w:val="hybridMultilevel"/>
    <w:tmpl w:val="FF6A2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077F25"/>
    <w:multiLevelType w:val="hybridMultilevel"/>
    <w:tmpl w:val="7C7C258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ECB56E4"/>
    <w:multiLevelType w:val="hybridMultilevel"/>
    <w:tmpl w:val="624EC790"/>
    <w:lvl w:ilvl="0" w:tplc="B84CE69A">
      <w:start w:val="1"/>
      <w:numFmt w:val="bullet"/>
      <w:lvlText w:val=""/>
      <w:lvlJc w:val="left"/>
      <w:pPr>
        <w:ind w:left="720" w:hanging="360"/>
      </w:pPr>
      <w:rPr>
        <w:rFonts w:ascii="Symbol" w:hAnsi="Symbol" w:hint="default"/>
      </w:rPr>
    </w:lvl>
    <w:lvl w:ilvl="1" w:tplc="B84CE69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8861CD"/>
    <w:multiLevelType w:val="hybridMultilevel"/>
    <w:tmpl w:val="BFACD1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942385"/>
    <w:multiLevelType w:val="hybridMultilevel"/>
    <w:tmpl w:val="E3D4C2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5C50265"/>
    <w:multiLevelType w:val="hybridMultilevel"/>
    <w:tmpl w:val="705A9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FD4602"/>
    <w:multiLevelType w:val="hybridMultilevel"/>
    <w:tmpl w:val="221AA9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B4873EB"/>
    <w:multiLevelType w:val="hybridMultilevel"/>
    <w:tmpl w:val="AFA620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ED6DBD"/>
    <w:multiLevelType w:val="hybridMultilevel"/>
    <w:tmpl w:val="86780A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F876E9C"/>
    <w:multiLevelType w:val="hybridMultilevel"/>
    <w:tmpl w:val="60C0FB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90D5A"/>
    <w:multiLevelType w:val="hybridMultilevel"/>
    <w:tmpl w:val="AB0A08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95201E"/>
    <w:multiLevelType w:val="hybridMultilevel"/>
    <w:tmpl w:val="1D606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771726"/>
    <w:multiLevelType w:val="hybridMultilevel"/>
    <w:tmpl w:val="81EA62EA"/>
    <w:lvl w:ilvl="0" w:tplc="E2321E3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B2C90"/>
    <w:multiLevelType w:val="hybridMultilevel"/>
    <w:tmpl w:val="5EC4D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A36A78"/>
    <w:multiLevelType w:val="hybridMultilevel"/>
    <w:tmpl w:val="98BCF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5893D6F"/>
    <w:multiLevelType w:val="hybridMultilevel"/>
    <w:tmpl w:val="2C82C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C479BD"/>
    <w:multiLevelType w:val="hybridMultilevel"/>
    <w:tmpl w:val="176CD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4E74A0"/>
    <w:multiLevelType w:val="hybridMultilevel"/>
    <w:tmpl w:val="5B6A86E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CF124F"/>
    <w:multiLevelType w:val="hybridMultilevel"/>
    <w:tmpl w:val="BF64F0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B94136E"/>
    <w:multiLevelType w:val="hybridMultilevel"/>
    <w:tmpl w:val="1A2C7B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E053A15"/>
    <w:multiLevelType w:val="hybridMultilevel"/>
    <w:tmpl w:val="D2FEE1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897E54"/>
    <w:multiLevelType w:val="hybridMultilevel"/>
    <w:tmpl w:val="43C8D7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FC428C6"/>
    <w:multiLevelType w:val="hybridMultilevel"/>
    <w:tmpl w:val="F7C28276"/>
    <w:lvl w:ilvl="0" w:tplc="B84CE6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426B1"/>
    <w:multiLevelType w:val="hybridMultilevel"/>
    <w:tmpl w:val="0E0651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644327E7"/>
    <w:multiLevelType w:val="hybridMultilevel"/>
    <w:tmpl w:val="911207B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5163E8A"/>
    <w:multiLevelType w:val="hybridMultilevel"/>
    <w:tmpl w:val="6458E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3D5C21"/>
    <w:multiLevelType w:val="hybridMultilevel"/>
    <w:tmpl w:val="2B78069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692F06DA"/>
    <w:multiLevelType w:val="hybridMultilevel"/>
    <w:tmpl w:val="33E8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8B2B0B"/>
    <w:multiLevelType w:val="hybridMultilevel"/>
    <w:tmpl w:val="5B2CF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BB6070"/>
    <w:multiLevelType w:val="hybridMultilevel"/>
    <w:tmpl w:val="01C05A3E"/>
    <w:lvl w:ilvl="0" w:tplc="8078E858">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FF55923"/>
    <w:multiLevelType w:val="hybridMultilevel"/>
    <w:tmpl w:val="B344E0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71F8080B"/>
    <w:multiLevelType w:val="hybridMultilevel"/>
    <w:tmpl w:val="63507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F322EA"/>
    <w:multiLevelType w:val="hybridMultilevel"/>
    <w:tmpl w:val="43740B5C"/>
    <w:lvl w:ilvl="0" w:tplc="B84CE6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5F15DB"/>
    <w:multiLevelType w:val="hybridMultilevel"/>
    <w:tmpl w:val="5A20EE7A"/>
    <w:lvl w:ilvl="0" w:tplc="7AD6DA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AB2F9B"/>
    <w:multiLevelType w:val="hybridMultilevel"/>
    <w:tmpl w:val="30E2D18E"/>
    <w:lvl w:ilvl="0" w:tplc="7AD6DA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497AB9"/>
    <w:multiLevelType w:val="hybridMultilevel"/>
    <w:tmpl w:val="237805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3"/>
  </w:num>
  <w:num w:numId="2">
    <w:abstractNumId w:val="36"/>
  </w:num>
  <w:num w:numId="3">
    <w:abstractNumId w:val="45"/>
  </w:num>
  <w:num w:numId="4">
    <w:abstractNumId w:val="7"/>
  </w:num>
  <w:num w:numId="5">
    <w:abstractNumId w:val="16"/>
  </w:num>
  <w:num w:numId="6">
    <w:abstractNumId w:val="1"/>
  </w:num>
  <w:num w:numId="7">
    <w:abstractNumId w:val="8"/>
  </w:num>
  <w:num w:numId="8">
    <w:abstractNumId w:val="41"/>
  </w:num>
  <w:num w:numId="9">
    <w:abstractNumId w:val="9"/>
  </w:num>
  <w:num w:numId="10">
    <w:abstractNumId w:val="0"/>
  </w:num>
  <w:num w:numId="11">
    <w:abstractNumId w:val="43"/>
  </w:num>
  <w:num w:numId="12">
    <w:abstractNumId w:val="50"/>
  </w:num>
  <w:num w:numId="13">
    <w:abstractNumId w:val="32"/>
  </w:num>
  <w:num w:numId="14">
    <w:abstractNumId w:val="6"/>
  </w:num>
  <w:num w:numId="15">
    <w:abstractNumId w:val="18"/>
  </w:num>
  <w:num w:numId="16">
    <w:abstractNumId w:val="23"/>
  </w:num>
  <w:num w:numId="17">
    <w:abstractNumId w:val="19"/>
  </w:num>
  <w:num w:numId="18">
    <w:abstractNumId w:val="4"/>
  </w:num>
  <w:num w:numId="19">
    <w:abstractNumId w:val="39"/>
  </w:num>
  <w:num w:numId="20">
    <w:abstractNumId w:val="34"/>
  </w:num>
  <w:num w:numId="21">
    <w:abstractNumId w:val="5"/>
  </w:num>
  <w:num w:numId="22">
    <w:abstractNumId w:val="27"/>
  </w:num>
  <w:num w:numId="23">
    <w:abstractNumId w:val="14"/>
  </w:num>
  <w:num w:numId="24">
    <w:abstractNumId w:val="42"/>
  </w:num>
  <w:num w:numId="25">
    <w:abstractNumId w:val="25"/>
  </w:num>
  <w:num w:numId="26">
    <w:abstractNumId w:val="22"/>
  </w:num>
  <w:num w:numId="27">
    <w:abstractNumId w:val="35"/>
  </w:num>
  <w:num w:numId="28">
    <w:abstractNumId w:val="46"/>
  </w:num>
  <w:num w:numId="29">
    <w:abstractNumId w:val="31"/>
  </w:num>
  <w:num w:numId="30">
    <w:abstractNumId w:val="3"/>
  </w:num>
  <w:num w:numId="31">
    <w:abstractNumId w:val="15"/>
  </w:num>
  <w:num w:numId="32">
    <w:abstractNumId w:val="13"/>
  </w:num>
  <w:num w:numId="33">
    <w:abstractNumId w:val="12"/>
  </w:num>
  <w:num w:numId="34">
    <w:abstractNumId w:val="30"/>
  </w:num>
  <w:num w:numId="35">
    <w:abstractNumId w:val="21"/>
  </w:num>
  <w:num w:numId="36">
    <w:abstractNumId w:val="38"/>
  </w:num>
  <w:num w:numId="37">
    <w:abstractNumId w:val="11"/>
  </w:num>
  <w:num w:numId="38">
    <w:abstractNumId w:val="28"/>
  </w:num>
  <w:num w:numId="39">
    <w:abstractNumId w:val="29"/>
  </w:num>
  <w:num w:numId="40">
    <w:abstractNumId w:val="2"/>
  </w:num>
  <w:num w:numId="41">
    <w:abstractNumId w:val="20"/>
  </w:num>
  <w:num w:numId="42">
    <w:abstractNumId w:val="10"/>
  </w:num>
  <w:num w:numId="43">
    <w:abstractNumId w:val="40"/>
  </w:num>
  <w:num w:numId="44">
    <w:abstractNumId w:val="47"/>
  </w:num>
  <w:num w:numId="45">
    <w:abstractNumId w:val="44"/>
  </w:num>
  <w:num w:numId="46">
    <w:abstractNumId w:val="37"/>
  </w:num>
  <w:num w:numId="47">
    <w:abstractNumId w:val="17"/>
  </w:num>
  <w:num w:numId="48">
    <w:abstractNumId w:val="49"/>
  </w:num>
  <w:num w:numId="49">
    <w:abstractNumId w:val="48"/>
  </w:num>
  <w:num w:numId="50">
    <w:abstractNumId w:val="26"/>
  </w:num>
  <w:num w:numId="51">
    <w:abstractNumId w:val="2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Van Chau">
    <w15:presenceInfo w15:providerId="None" w15:userId="Nguyen Van Ch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fillcolor="white" stroke="f">
      <v:fill color="white"/>
      <v:stroke on="f"/>
      <v:textbox style="mso-fit-shape-to-text:t"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39B2"/>
    <w:rsid w:val="00001355"/>
    <w:rsid w:val="000019B5"/>
    <w:rsid w:val="000028FE"/>
    <w:rsid w:val="000031E0"/>
    <w:rsid w:val="00006DE7"/>
    <w:rsid w:val="00011B3B"/>
    <w:rsid w:val="000149CD"/>
    <w:rsid w:val="000171B1"/>
    <w:rsid w:val="00017DCB"/>
    <w:rsid w:val="0002010E"/>
    <w:rsid w:val="000208DF"/>
    <w:rsid w:val="000216D2"/>
    <w:rsid w:val="000235FA"/>
    <w:rsid w:val="00024118"/>
    <w:rsid w:val="00025532"/>
    <w:rsid w:val="00026046"/>
    <w:rsid w:val="00027A6F"/>
    <w:rsid w:val="000300F8"/>
    <w:rsid w:val="000311E9"/>
    <w:rsid w:val="00031962"/>
    <w:rsid w:val="00031987"/>
    <w:rsid w:val="00032457"/>
    <w:rsid w:val="00033916"/>
    <w:rsid w:val="00035BFA"/>
    <w:rsid w:val="0003625D"/>
    <w:rsid w:val="00040014"/>
    <w:rsid w:val="00040FA8"/>
    <w:rsid w:val="00041CED"/>
    <w:rsid w:val="00042B0B"/>
    <w:rsid w:val="00045786"/>
    <w:rsid w:val="000469F2"/>
    <w:rsid w:val="00046DC4"/>
    <w:rsid w:val="00047E35"/>
    <w:rsid w:val="000526D3"/>
    <w:rsid w:val="00054913"/>
    <w:rsid w:val="00055DB6"/>
    <w:rsid w:val="000578EB"/>
    <w:rsid w:val="00057D92"/>
    <w:rsid w:val="0006318E"/>
    <w:rsid w:val="000637B3"/>
    <w:rsid w:val="0006472E"/>
    <w:rsid w:val="00066542"/>
    <w:rsid w:val="00067263"/>
    <w:rsid w:val="00071425"/>
    <w:rsid w:val="0007166C"/>
    <w:rsid w:val="000718BE"/>
    <w:rsid w:val="00072C30"/>
    <w:rsid w:val="0007348B"/>
    <w:rsid w:val="00074160"/>
    <w:rsid w:val="0007470B"/>
    <w:rsid w:val="00080071"/>
    <w:rsid w:val="00080E62"/>
    <w:rsid w:val="000843EA"/>
    <w:rsid w:val="00085FEE"/>
    <w:rsid w:val="0009016D"/>
    <w:rsid w:val="00090252"/>
    <w:rsid w:val="00091692"/>
    <w:rsid w:val="000918D7"/>
    <w:rsid w:val="00091DF1"/>
    <w:rsid w:val="00093A14"/>
    <w:rsid w:val="00094A03"/>
    <w:rsid w:val="000971AC"/>
    <w:rsid w:val="000A0811"/>
    <w:rsid w:val="000A0CCC"/>
    <w:rsid w:val="000A2161"/>
    <w:rsid w:val="000A3AFC"/>
    <w:rsid w:val="000A4AB6"/>
    <w:rsid w:val="000A5832"/>
    <w:rsid w:val="000A6086"/>
    <w:rsid w:val="000A65B4"/>
    <w:rsid w:val="000A7DFD"/>
    <w:rsid w:val="000B14DF"/>
    <w:rsid w:val="000B16D1"/>
    <w:rsid w:val="000B2122"/>
    <w:rsid w:val="000B32AE"/>
    <w:rsid w:val="000B3FCC"/>
    <w:rsid w:val="000B4ACB"/>
    <w:rsid w:val="000B56C4"/>
    <w:rsid w:val="000B67D0"/>
    <w:rsid w:val="000B7435"/>
    <w:rsid w:val="000B7B08"/>
    <w:rsid w:val="000C007A"/>
    <w:rsid w:val="000C1705"/>
    <w:rsid w:val="000C36E3"/>
    <w:rsid w:val="000C3F07"/>
    <w:rsid w:val="000C421F"/>
    <w:rsid w:val="000C4CCD"/>
    <w:rsid w:val="000C5497"/>
    <w:rsid w:val="000C6543"/>
    <w:rsid w:val="000D090E"/>
    <w:rsid w:val="000D23C5"/>
    <w:rsid w:val="000D3326"/>
    <w:rsid w:val="000D4287"/>
    <w:rsid w:val="000D459E"/>
    <w:rsid w:val="000D48CA"/>
    <w:rsid w:val="000D4BB1"/>
    <w:rsid w:val="000D6610"/>
    <w:rsid w:val="000D71D2"/>
    <w:rsid w:val="000E00AA"/>
    <w:rsid w:val="000E0672"/>
    <w:rsid w:val="000E2C6D"/>
    <w:rsid w:val="000E41E2"/>
    <w:rsid w:val="000E54DF"/>
    <w:rsid w:val="000E61E4"/>
    <w:rsid w:val="000E798E"/>
    <w:rsid w:val="000E7C78"/>
    <w:rsid w:val="000F009E"/>
    <w:rsid w:val="000F2B08"/>
    <w:rsid w:val="000F2D78"/>
    <w:rsid w:val="000F32BC"/>
    <w:rsid w:val="000F44FB"/>
    <w:rsid w:val="000F5611"/>
    <w:rsid w:val="00100DE2"/>
    <w:rsid w:val="001025FA"/>
    <w:rsid w:val="00103855"/>
    <w:rsid w:val="00103CB5"/>
    <w:rsid w:val="001104DF"/>
    <w:rsid w:val="00112160"/>
    <w:rsid w:val="00115849"/>
    <w:rsid w:val="00117A69"/>
    <w:rsid w:val="0012229A"/>
    <w:rsid w:val="00122345"/>
    <w:rsid w:val="001228F5"/>
    <w:rsid w:val="001237BB"/>
    <w:rsid w:val="0012397D"/>
    <w:rsid w:val="00124090"/>
    <w:rsid w:val="00125CD0"/>
    <w:rsid w:val="0012681A"/>
    <w:rsid w:val="00127050"/>
    <w:rsid w:val="0013050E"/>
    <w:rsid w:val="001318F1"/>
    <w:rsid w:val="001331D3"/>
    <w:rsid w:val="001347B2"/>
    <w:rsid w:val="0013482C"/>
    <w:rsid w:val="00135E96"/>
    <w:rsid w:val="001378CD"/>
    <w:rsid w:val="0014155E"/>
    <w:rsid w:val="0014178D"/>
    <w:rsid w:val="001423C8"/>
    <w:rsid w:val="001425EB"/>
    <w:rsid w:val="00143086"/>
    <w:rsid w:val="001448A1"/>
    <w:rsid w:val="00144D74"/>
    <w:rsid w:val="001453E1"/>
    <w:rsid w:val="00145CB0"/>
    <w:rsid w:val="00146659"/>
    <w:rsid w:val="00147667"/>
    <w:rsid w:val="001479F6"/>
    <w:rsid w:val="00150F66"/>
    <w:rsid w:val="00151A69"/>
    <w:rsid w:val="001533DE"/>
    <w:rsid w:val="0015597F"/>
    <w:rsid w:val="001559F2"/>
    <w:rsid w:val="00156E97"/>
    <w:rsid w:val="001601FA"/>
    <w:rsid w:val="00160250"/>
    <w:rsid w:val="001626B8"/>
    <w:rsid w:val="00164151"/>
    <w:rsid w:val="001659A9"/>
    <w:rsid w:val="00166062"/>
    <w:rsid w:val="001661EB"/>
    <w:rsid w:val="00167DFA"/>
    <w:rsid w:val="00173D1C"/>
    <w:rsid w:val="00174880"/>
    <w:rsid w:val="00174F6D"/>
    <w:rsid w:val="00175A52"/>
    <w:rsid w:val="00175AD0"/>
    <w:rsid w:val="001763E0"/>
    <w:rsid w:val="001779DA"/>
    <w:rsid w:val="00177B59"/>
    <w:rsid w:val="00177E9B"/>
    <w:rsid w:val="001802DE"/>
    <w:rsid w:val="00181CD5"/>
    <w:rsid w:val="00182052"/>
    <w:rsid w:val="00183470"/>
    <w:rsid w:val="0018517D"/>
    <w:rsid w:val="00186694"/>
    <w:rsid w:val="00186718"/>
    <w:rsid w:val="00186B7A"/>
    <w:rsid w:val="00186BA6"/>
    <w:rsid w:val="00186E7B"/>
    <w:rsid w:val="0018745E"/>
    <w:rsid w:val="00187E91"/>
    <w:rsid w:val="00192D10"/>
    <w:rsid w:val="00193724"/>
    <w:rsid w:val="0019449F"/>
    <w:rsid w:val="00194568"/>
    <w:rsid w:val="00194D88"/>
    <w:rsid w:val="00196F6A"/>
    <w:rsid w:val="00197339"/>
    <w:rsid w:val="00197349"/>
    <w:rsid w:val="00197CFF"/>
    <w:rsid w:val="001A06EC"/>
    <w:rsid w:val="001A2421"/>
    <w:rsid w:val="001A3249"/>
    <w:rsid w:val="001A38C1"/>
    <w:rsid w:val="001A38EA"/>
    <w:rsid w:val="001A3F8D"/>
    <w:rsid w:val="001A5B59"/>
    <w:rsid w:val="001A67EB"/>
    <w:rsid w:val="001B1805"/>
    <w:rsid w:val="001B1850"/>
    <w:rsid w:val="001B3525"/>
    <w:rsid w:val="001B419E"/>
    <w:rsid w:val="001C0F32"/>
    <w:rsid w:val="001C2BD0"/>
    <w:rsid w:val="001C4B81"/>
    <w:rsid w:val="001C6BCF"/>
    <w:rsid w:val="001D14BE"/>
    <w:rsid w:val="001D1C06"/>
    <w:rsid w:val="001D3ACC"/>
    <w:rsid w:val="001D3C61"/>
    <w:rsid w:val="001D4F47"/>
    <w:rsid w:val="001D6D55"/>
    <w:rsid w:val="001E22E8"/>
    <w:rsid w:val="001E245B"/>
    <w:rsid w:val="001E3D5D"/>
    <w:rsid w:val="001E6275"/>
    <w:rsid w:val="001E6D0C"/>
    <w:rsid w:val="001E6D48"/>
    <w:rsid w:val="001E6EF4"/>
    <w:rsid w:val="001F0368"/>
    <w:rsid w:val="001F2CAD"/>
    <w:rsid w:val="001F362F"/>
    <w:rsid w:val="001F36AB"/>
    <w:rsid w:val="001F5852"/>
    <w:rsid w:val="001F59BC"/>
    <w:rsid w:val="001F5E49"/>
    <w:rsid w:val="001F7F1C"/>
    <w:rsid w:val="002004BD"/>
    <w:rsid w:val="00201E2E"/>
    <w:rsid w:val="002026A1"/>
    <w:rsid w:val="0020392F"/>
    <w:rsid w:val="002049EE"/>
    <w:rsid w:val="00204BE3"/>
    <w:rsid w:val="00206A98"/>
    <w:rsid w:val="00206F81"/>
    <w:rsid w:val="0020716A"/>
    <w:rsid w:val="002122FC"/>
    <w:rsid w:val="00212509"/>
    <w:rsid w:val="0021348F"/>
    <w:rsid w:val="0021391B"/>
    <w:rsid w:val="00216F58"/>
    <w:rsid w:val="002202AD"/>
    <w:rsid w:val="00221F53"/>
    <w:rsid w:val="00224351"/>
    <w:rsid w:val="00227947"/>
    <w:rsid w:val="002279FD"/>
    <w:rsid w:val="00227F83"/>
    <w:rsid w:val="002313E6"/>
    <w:rsid w:val="00231875"/>
    <w:rsid w:val="00231E70"/>
    <w:rsid w:val="002350F4"/>
    <w:rsid w:val="00237162"/>
    <w:rsid w:val="00241E49"/>
    <w:rsid w:val="00241FE4"/>
    <w:rsid w:val="00243B6D"/>
    <w:rsid w:val="002444B1"/>
    <w:rsid w:val="00246491"/>
    <w:rsid w:val="002466B3"/>
    <w:rsid w:val="002478D2"/>
    <w:rsid w:val="00250A8D"/>
    <w:rsid w:val="00251449"/>
    <w:rsid w:val="00252659"/>
    <w:rsid w:val="002543AF"/>
    <w:rsid w:val="00260B0A"/>
    <w:rsid w:val="0026180E"/>
    <w:rsid w:val="00262A60"/>
    <w:rsid w:val="002636D7"/>
    <w:rsid w:val="002649E4"/>
    <w:rsid w:val="00264A3F"/>
    <w:rsid w:val="00265457"/>
    <w:rsid w:val="00267ADE"/>
    <w:rsid w:val="00267AF0"/>
    <w:rsid w:val="002726A5"/>
    <w:rsid w:val="00273BD9"/>
    <w:rsid w:val="00275516"/>
    <w:rsid w:val="0027674F"/>
    <w:rsid w:val="0027678D"/>
    <w:rsid w:val="00276845"/>
    <w:rsid w:val="0027701F"/>
    <w:rsid w:val="00277943"/>
    <w:rsid w:val="0028493B"/>
    <w:rsid w:val="00284C77"/>
    <w:rsid w:val="00285040"/>
    <w:rsid w:val="00285609"/>
    <w:rsid w:val="00285E2A"/>
    <w:rsid w:val="0028625C"/>
    <w:rsid w:val="002863A9"/>
    <w:rsid w:val="00286978"/>
    <w:rsid w:val="00290DFC"/>
    <w:rsid w:val="00291B84"/>
    <w:rsid w:val="0029334B"/>
    <w:rsid w:val="00295FCD"/>
    <w:rsid w:val="00296B25"/>
    <w:rsid w:val="00297D48"/>
    <w:rsid w:val="00297FC7"/>
    <w:rsid w:val="002A06E2"/>
    <w:rsid w:val="002A119B"/>
    <w:rsid w:val="002A1918"/>
    <w:rsid w:val="002A1DB0"/>
    <w:rsid w:val="002A3225"/>
    <w:rsid w:val="002A3407"/>
    <w:rsid w:val="002A3748"/>
    <w:rsid w:val="002A5664"/>
    <w:rsid w:val="002A61CE"/>
    <w:rsid w:val="002A6DE1"/>
    <w:rsid w:val="002A77D4"/>
    <w:rsid w:val="002A7EDB"/>
    <w:rsid w:val="002B1B17"/>
    <w:rsid w:val="002B33AB"/>
    <w:rsid w:val="002B5BA2"/>
    <w:rsid w:val="002C1283"/>
    <w:rsid w:val="002C2C56"/>
    <w:rsid w:val="002C5811"/>
    <w:rsid w:val="002C6B37"/>
    <w:rsid w:val="002C7CC5"/>
    <w:rsid w:val="002D04E3"/>
    <w:rsid w:val="002D15F9"/>
    <w:rsid w:val="002D23C6"/>
    <w:rsid w:val="002D25F9"/>
    <w:rsid w:val="002D299A"/>
    <w:rsid w:val="002D2EFF"/>
    <w:rsid w:val="002D3325"/>
    <w:rsid w:val="002D38CB"/>
    <w:rsid w:val="002D513D"/>
    <w:rsid w:val="002D5251"/>
    <w:rsid w:val="002D5684"/>
    <w:rsid w:val="002D58EC"/>
    <w:rsid w:val="002E0555"/>
    <w:rsid w:val="002E3BAB"/>
    <w:rsid w:val="002E40B7"/>
    <w:rsid w:val="002E79BB"/>
    <w:rsid w:val="002F201C"/>
    <w:rsid w:val="002F28CB"/>
    <w:rsid w:val="002F2C53"/>
    <w:rsid w:val="002F3A6C"/>
    <w:rsid w:val="002F4046"/>
    <w:rsid w:val="002F498B"/>
    <w:rsid w:val="002F5172"/>
    <w:rsid w:val="002F6783"/>
    <w:rsid w:val="003017DB"/>
    <w:rsid w:val="003055F8"/>
    <w:rsid w:val="003058F4"/>
    <w:rsid w:val="00305BF1"/>
    <w:rsid w:val="00305F5B"/>
    <w:rsid w:val="00310913"/>
    <w:rsid w:val="0031094A"/>
    <w:rsid w:val="00310AA4"/>
    <w:rsid w:val="0031279B"/>
    <w:rsid w:val="00313EDC"/>
    <w:rsid w:val="0031424D"/>
    <w:rsid w:val="0031456E"/>
    <w:rsid w:val="0031589A"/>
    <w:rsid w:val="0031600E"/>
    <w:rsid w:val="003168B6"/>
    <w:rsid w:val="00317C55"/>
    <w:rsid w:val="00317F91"/>
    <w:rsid w:val="003252DC"/>
    <w:rsid w:val="00330112"/>
    <w:rsid w:val="00330472"/>
    <w:rsid w:val="003319EB"/>
    <w:rsid w:val="00333B2B"/>
    <w:rsid w:val="00333DC8"/>
    <w:rsid w:val="00340551"/>
    <w:rsid w:val="0034092C"/>
    <w:rsid w:val="00341B4B"/>
    <w:rsid w:val="003424B2"/>
    <w:rsid w:val="00343EFB"/>
    <w:rsid w:val="00344F67"/>
    <w:rsid w:val="00345750"/>
    <w:rsid w:val="00345CD3"/>
    <w:rsid w:val="003462EF"/>
    <w:rsid w:val="00351C5F"/>
    <w:rsid w:val="0035226A"/>
    <w:rsid w:val="003537E4"/>
    <w:rsid w:val="00353BEC"/>
    <w:rsid w:val="003543D1"/>
    <w:rsid w:val="0035479C"/>
    <w:rsid w:val="00355EDC"/>
    <w:rsid w:val="00356267"/>
    <w:rsid w:val="00356F96"/>
    <w:rsid w:val="003570EC"/>
    <w:rsid w:val="003571A5"/>
    <w:rsid w:val="003605B2"/>
    <w:rsid w:val="00360D48"/>
    <w:rsid w:val="003619D9"/>
    <w:rsid w:val="00362333"/>
    <w:rsid w:val="0036265B"/>
    <w:rsid w:val="00362B5E"/>
    <w:rsid w:val="003636AB"/>
    <w:rsid w:val="0036417D"/>
    <w:rsid w:val="00364EFA"/>
    <w:rsid w:val="003656BB"/>
    <w:rsid w:val="00372E09"/>
    <w:rsid w:val="00374023"/>
    <w:rsid w:val="00375E63"/>
    <w:rsid w:val="003809E0"/>
    <w:rsid w:val="0038120B"/>
    <w:rsid w:val="0038158A"/>
    <w:rsid w:val="003821CA"/>
    <w:rsid w:val="003822F1"/>
    <w:rsid w:val="00382650"/>
    <w:rsid w:val="003829CB"/>
    <w:rsid w:val="00382BFA"/>
    <w:rsid w:val="003834F4"/>
    <w:rsid w:val="00383669"/>
    <w:rsid w:val="00383814"/>
    <w:rsid w:val="0038667D"/>
    <w:rsid w:val="00387A80"/>
    <w:rsid w:val="003920D1"/>
    <w:rsid w:val="0039302F"/>
    <w:rsid w:val="0039370B"/>
    <w:rsid w:val="00393DEA"/>
    <w:rsid w:val="0039432D"/>
    <w:rsid w:val="003948F5"/>
    <w:rsid w:val="00395F0F"/>
    <w:rsid w:val="00397244"/>
    <w:rsid w:val="00397AC1"/>
    <w:rsid w:val="003A1258"/>
    <w:rsid w:val="003A12CD"/>
    <w:rsid w:val="003A1475"/>
    <w:rsid w:val="003A1B52"/>
    <w:rsid w:val="003A57A3"/>
    <w:rsid w:val="003A69D7"/>
    <w:rsid w:val="003A7DB5"/>
    <w:rsid w:val="003B0D5A"/>
    <w:rsid w:val="003B4014"/>
    <w:rsid w:val="003B688E"/>
    <w:rsid w:val="003B7616"/>
    <w:rsid w:val="003B76E4"/>
    <w:rsid w:val="003B7BDE"/>
    <w:rsid w:val="003C2605"/>
    <w:rsid w:val="003C3620"/>
    <w:rsid w:val="003C5E92"/>
    <w:rsid w:val="003D204F"/>
    <w:rsid w:val="003D42FA"/>
    <w:rsid w:val="003D4A7C"/>
    <w:rsid w:val="003D6B0A"/>
    <w:rsid w:val="003E1755"/>
    <w:rsid w:val="003E1E44"/>
    <w:rsid w:val="003E1E9F"/>
    <w:rsid w:val="003E2ACE"/>
    <w:rsid w:val="003E48D5"/>
    <w:rsid w:val="003E69E3"/>
    <w:rsid w:val="003E7673"/>
    <w:rsid w:val="003F0874"/>
    <w:rsid w:val="003F1CA7"/>
    <w:rsid w:val="003F3940"/>
    <w:rsid w:val="003F3FBB"/>
    <w:rsid w:val="003F6450"/>
    <w:rsid w:val="003F7CD1"/>
    <w:rsid w:val="00400B71"/>
    <w:rsid w:val="00400E1D"/>
    <w:rsid w:val="004015E3"/>
    <w:rsid w:val="00404069"/>
    <w:rsid w:val="00405C13"/>
    <w:rsid w:val="00405E29"/>
    <w:rsid w:val="00406A0A"/>
    <w:rsid w:val="00406E47"/>
    <w:rsid w:val="00407EFA"/>
    <w:rsid w:val="004106CE"/>
    <w:rsid w:val="00410F50"/>
    <w:rsid w:val="00411041"/>
    <w:rsid w:val="00411485"/>
    <w:rsid w:val="004119C9"/>
    <w:rsid w:val="004128D7"/>
    <w:rsid w:val="00412BC9"/>
    <w:rsid w:val="004135EA"/>
    <w:rsid w:val="00414677"/>
    <w:rsid w:val="0041540D"/>
    <w:rsid w:val="0041566A"/>
    <w:rsid w:val="0041632F"/>
    <w:rsid w:val="00420B5D"/>
    <w:rsid w:val="00420C73"/>
    <w:rsid w:val="00421D7B"/>
    <w:rsid w:val="00423355"/>
    <w:rsid w:val="00425259"/>
    <w:rsid w:val="00425921"/>
    <w:rsid w:val="00425ACD"/>
    <w:rsid w:val="00426208"/>
    <w:rsid w:val="00427E84"/>
    <w:rsid w:val="004307D2"/>
    <w:rsid w:val="004317B5"/>
    <w:rsid w:val="00434E6B"/>
    <w:rsid w:val="004362A2"/>
    <w:rsid w:val="00436B96"/>
    <w:rsid w:val="00437344"/>
    <w:rsid w:val="00441290"/>
    <w:rsid w:val="00441E80"/>
    <w:rsid w:val="00441FBE"/>
    <w:rsid w:val="0044223A"/>
    <w:rsid w:val="00443749"/>
    <w:rsid w:val="00444018"/>
    <w:rsid w:val="004444B2"/>
    <w:rsid w:val="004458BA"/>
    <w:rsid w:val="0044590B"/>
    <w:rsid w:val="0044688B"/>
    <w:rsid w:val="004518E3"/>
    <w:rsid w:val="00452173"/>
    <w:rsid w:val="0045323B"/>
    <w:rsid w:val="004534D7"/>
    <w:rsid w:val="004550F6"/>
    <w:rsid w:val="004556C7"/>
    <w:rsid w:val="004557C2"/>
    <w:rsid w:val="00462A89"/>
    <w:rsid w:val="004645E8"/>
    <w:rsid w:val="0046528D"/>
    <w:rsid w:val="0046563B"/>
    <w:rsid w:val="00466D74"/>
    <w:rsid w:val="00473C4A"/>
    <w:rsid w:val="004761F1"/>
    <w:rsid w:val="00477DF9"/>
    <w:rsid w:val="00480B51"/>
    <w:rsid w:val="0048266D"/>
    <w:rsid w:val="004844A3"/>
    <w:rsid w:val="00485C76"/>
    <w:rsid w:val="00486ABF"/>
    <w:rsid w:val="00486B5D"/>
    <w:rsid w:val="00487DEF"/>
    <w:rsid w:val="004903A9"/>
    <w:rsid w:val="004907B0"/>
    <w:rsid w:val="00490906"/>
    <w:rsid w:val="00490F2D"/>
    <w:rsid w:val="004926E4"/>
    <w:rsid w:val="0049352E"/>
    <w:rsid w:val="00493E25"/>
    <w:rsid w:val="004956D2"/>
    <w:rsid w:val="00495890"/>
    <w:rsid w:val="00495CE7"/>
    <w:rsid w:val="00497CDF"/>
    <w:rsid w:val="004A125B"/>
    <w:rsid w:val="004A2352"/>
    <w:rsid w:val="004A3C83"/>
    <w:rsid w:val="004A45F8"/>
    <w:rsid w:val="004A64FD"/>
    <w:rsid w:val="004B02BC"/>
    <w:rsid w:val="004B24CE"/>
    <w:rsid w:val="004B2BFA"/>
    <w:rsid w:val="004B40DD"/>
    <w:rsid w:val="004B560C"/>
    <w:rsid w:val="004B6C96"/>
    <w:rsid w:val="004C0415"/>
    <w:rsid w:val="004C05DE"/>
    <w:rsid w:val="004C1A39"/>
    <w:rsid w:val="004C26D4"/>
    <w:rsid w:val="004C33C2"/>
    <w:rsid w:val="004C3AA7"/>
    <w:rsid w:val="004C5BB0"/>
    <w:rsid w:val="004C5C81"/>
    <w:rsid w:val="004C72F5"/>
    <w:rsid w:val="004C7336"/>
    <w:rsid w:val="004D0653"/>
    <w:rsid w:val="004D1F30"/>
    <w:rsid w:val="004D2C81"/>
    <w:rsid w:val="004D59CE"/>
    <w:rsid w:val="004D5B66"/>
    <w:rsid w:val="004D78AC"/>
    <w:rsid w:val="004E0FC1"/>
    <w:rsid w:val="004E2D81"/>
    <w:rsid w:val="004E3118"/>
    <w:rsid w:val="004E3A67"/>
    <w:rsid w:val="004E4601"/>
    <w:rsid w:val="004E542D"/>
    <w:rsid w:val="004E59CA"/>
    <w:rsid w:val="004E7FD3"/>
    <w:rsid w:val="004F0471"/>
    <w:rsid w:val="004F0EF9"/>
    <w:rsid w:val="004F1F7B"/>
    <w:rsid w:val="004F452E"/>
    <w:rsid w:val="004F5076"/>
    <w:rsid w:val="004F63CE"/>
    <w:rsid w:val="004F7482"/>
    <w:rsid w:val="005009D1"/>
    <w:rsid w:val="00501103"/>
    <w:rsid w:val="00501777"/>
    <w:rsid w:val="00501805"/>
    <w:rsid w:val="00502403"/>
    <w:rsid w:val="0050482A"/>
    <w:rsid w:val="005050B2"/>
    <w:rsid w:val="00505379"/>
    <w:rsid w:val="0051301D"/>
    <w:rsid w:val="00515C94"/>
    <w:rsid w:val="00520F04"/>
    <w:rsid w:val="005220E1"/>
    <w:rsid w:val="00523770"/>
    <w:rsid w:val="00524234"/>
    <w:rsid w:val="00526ED5"/>
    <w:rsid w:val="00527817"/>
    <w:rsid w:val="00532AD9"/>
    <w:rsid w:val="00533B9B"/>
    <w:rsid w:val="00533E39"/>
    <w:rsid w:val="00536253"/>
    <w:rsid w:val="00536BA1"/>
    <w:rsid w:val="0053739B"/>
    <w:rsid w:val="00542C26"/>
    <w:rsid w:val="005433A8"/>
    <w:rsid w:val="00544CA7"/>
    <w:rsid w:val="005461AE"/>
    <w:rsid w:val="00546AB2"/>
    <w:rsid w:val="00547F58"/>
    <w:rsid w:val="0055114C"/>
    <w:rsid w:val="005518C0"/>
    <w:rsid w:val="00553CED"/>
    <w:rsid w:val="00554BFE"/>
    <w:rsid w:val="005561C9"/>
    <w:rsid w:val="00557B31"/>
    <w:rsid w:val="00560F2E"/>
    <w:rsid w:val="005612D4"/>
    <w:rsid w:val="00561AEB"/>
    <w:rsid w:val="00561DB7"/>
    <w:rsid w:val="005632D2"/>
    <w:rsid w:val="0056426A"/>
    <w:rsid w:val="00564436"/>
    <w:rsid w:val="00564BC5"/>
    <w:rsid w:val="00575BA4"/>
    <w:rsid w:val="00575C7B"/>
    <w:rsid w:val="00576B34"/>
    <w:rsid w:val="00583BC2"/>
    <w:rsid w:val="0058415C"/>
    <w:rsid w:val="00585AAE"/>
    <w:rsid w:val="00586CFD"/>
    <w:rsid w:val="00592B82"/>
    <w:rsid w:val="005950A4"/>
    <w:rsid w:val="00595183"/>
    <w:rsid w:val="00595D19"/>
    <w:rsid w:val="00596974"/>
    <w:rsid w:val="005A1658"/>
    <w:rsid w:val="005A2864"/>
    <w:rsid w:val="005A38FE"/>
    <w:rsid w:val="005A5464"/>
    <w:rsid w:val="005A6F83"/>
    <w:rsid w:val="005B2FA9"/>
    <w:rsid w:val="005B7288"/>
    <w:rsid w:val="005B7336"/>
    <w:rsid w:val="005B786A"/>
    <w:rsid w:val="005C3937"/>
    <w:rsid w:val="005C3BAF"/>
    <w:rsid w:val="005C5EAE"/>
    <w:rsid w:val="005C6BED"/>
    <w:rsid w:val="005C7FBE"/>
    <w:rsid w:val="005D079C"/>
    <w:rsid w:val="005D0DF8"/>
    <w:rsid w:val="005D19BC"/>
    <w:rsid w:val="005D1ECE"/>
    <w:rsid w:val="005D2A92"/>
    <w:rsid w:val="005D2B7F"/>
    <w:rsid w:val="005D5505"/>
    <w:rsid w:val="005E0E0C"/>
    <w:rsid w:val="005E1D82"/>
    <w:rsid w:val="005E204A"/>
    <w:rsid w:val="005E4932"/>
    <w:rsid w:val="005E61D6"/>
    <w:rsid w:val="005E6581"/>
    <w:rsid w:val="005E7FFD"/>
    <w:rsid w:val="005F2FCD"/>
    <w:rsid w:val="005F4427"/>
    <w:rsid w:val="005F5596"/>
    <w:rsid w:val="005F65EF"/>
    <w:rsid w:val="005F6F87"/>
    <w:rsid w:val="00600CE0"/>
    <w:rsid w:val="00601BCE"/>
    <w:rsid w:val="00602BB7"/>
    <w:rsid w:val="00603D9B"/>
    <w:rsid w:val="00604FD1"/>
    <w:rsid w:val="0060547B"/>
    <w:rsid w:val="00606EDF"/>
    <w:rsid w:val="0060745B"/>
    <w:rsid w:val="00612504"/>
    <w:rsid w:val="00614058"/>
    <w:rsid w:val="006143E7"/>
    <w:rsid w:val="00615E73"/>
    <w:rsid w:val="006161D6"/>
    <w:rsid w:val="00616B95"/>
    <w:rsid w:val="00616BA1"/>
    <w:rsid w:val="00620321"/>
    <w:rsid w:val="00620B0B"/>
    <w:rsid w:val="00621884"/>
    <w:rsid w:val="00622127"/>
    <w:rsid w:val="0062363B"/>
    <w:rsid w:val="00623B9C"/>
    <w:rsid w:val="00627297"/>
    <w:rsid w:val="00631E15"/>
    <w:rsid w:val="0063245C"/>
    <w:rsid w:val="006328D2"/>
    <w:rsid w:val="006337FD"/>
    <w:rsid w:val="006359E1"/>
    <w:rsid w:val="0064181A"/>
    <w:rsid w:val="00642BF9"/>
    <w:rsid w:val="0064322B"/>
    <w:rsid w:val="00646005"/>
    <w:rsid w:val="006472E4"/>
    <w:rsid w:val="00650C14"/>
    <w:rsid w:val="00651182"/>
    <w:rsid w:val="00652F1E"/>
    <w:rsid w:val="00654D99"/>
    <w:rsid w:val="006566AD"/>
    <w:rsid w:val="00656E2D"/>
    <w:rsid w:val="00657C2E"/>
    <w:rsid w:val="00657C6F"/>
    <w:rsid w:val="00661488"/>
    <w:rsid w:val="0066151F"/>
    <w:rsid w:val="00661770"/>
    <w:rsid w:val="00661BE9"/>
    <w:rsid w:val="00662A7D"/>
    <w:rsid w:val="0066334D"/>
    <w:rsid w:val="006638EE"/>
    <w:rsid w:val="0066392B"/>
    <w:rsid w:val="00663CFA"/>
    <w:rsid w:val="006648A9"/>
    <w:rsid w:val="00664B83"/>
    <w:rsid w:val="00664C56"/>
    <w:rsid w:val="00666828"/>
    <w:rsid w:val="00666D44"/>
    <w:rsid w:val="00667AB3"/>
    <w:rsid w:val="00670A6B"/>
    <w:rsid w:val="00672347"/>
    <w:rsid w:val="00672B50"/>
    <w:rsid w:val="006737A1"/>
    <w:rsid w:val="006741E2"/>
    <w:rsid w:val="006748DE"/>
    <w:rsid w:val="006815D0"/>
    <w:rsid w:val="0068169E"/>
    <w:rsid w:val="00681E53"/>
    <w:rsid w:val="00682FDF"/>
    <w:rsid w:val="00684032"/>
    <w:rsid w:val="0068538D"/>
    <w:rsid w:val="00685844"/>
    <w:rsid w:val="00685982"/>
    <w:rsid w:val="006864EB"/>
    <w:rsid w:val="00686D48"/>
    <w:rsid w:val="0068766A"/>
    <w:rsid w:val="006904D8"/>
    <w:rsid w:val="0069152A"/>
    <w:rsid w:val="00693519"/>
    <w:rsid w:val="0069680B"/>
    <w:rsid w:val="006969B8"/>
    <w:rsid w:val="00697DED"/>
    <w:rsid w:val="006A1C10"/>
    <w:rsid w:val="006A40BA"/>
    <w:rsid w:val="006A50BC"/>
    <w:rsid w:val="006A5405"/>
    <w:rsid w:val="006A583A"/>
    <w:rsid w:val="006A5D16"/>
    <w:rsid w:val="006A74F9"/>
    <w:rsid w:val="006B1D29"/>
    <w:rsid w:val="006B2670"/>
    <w:rsid w:val="006B2FE4"/>
    <w:rsid w:val="006B35AF"/>
    <w:rsid w:val="006B3994"/>
    <w:rsid w:val="006B56F4"/>
    <w:rsid w:val="006C02E7"/>
    <w:rsid w:val="006C0A7D"/>
    <w:rsid w:val="006C22A0"/>
    <w:rsid w:val="006C3841"/>
    <w:rsid w:val="006C48D7"/>
    <w:rsid w:val="006C6737"/>
    <w:rsid w:val="006D0193"/>
    <w:rsid w:val="006D0632"/>
    <w:rsid w:val="006D1385"/>
    <w:rsid w:val="006D2190"/>
    <w:rsid w:val="006D5C5A"/>
    <w:rsid w:val="006D7C69"/>
    <w:rsid w:val="006E0B0A"/>
    <w:rsid w:val="006E249F"/>
    <w:rsid w:val="006E2B23"/>
    <w:rsid w:val="006E2EBB"/>
    <w:rsid w:val="006E40D4"/>
    <w:rsid w:val="006E64F0"/>
    <w:rsid w:val="006E680D"/>
    <w:rsid w:val="006E6AD4"/>
    <w:rsid w:val="006F077B"/>
    <w:rsid w:val="006F0C62"/>
    <w:rsid w:val="006F21A0"/>
    <w:rsid w:val="006F2915"/>
    <w:rsid w:val="006F2A42"/>
    <w:rsid w:val="006F3101"/>
    <w:rsid w:val="006F3A10"/>
    <w:rsid w:val="006F56A0"/>
    <w:rsid w:val="006F60F8"/>
    <w:rsid w:val="006F6C19"/>
    <w:rsid w:val="006F6F58"/>
    <w:rsid w:val="006F7DE2"/>
    <w:rsid w:val="00700947"/>
    <w:rsid w:val="007009B5"/>
    <w:rsid w:val="007019E6"/>
    <w:rsid w:val="00701B2C"/>
    <w:rsid w:val="00702195"/>
    <w:rsid w:val="007026F7"/>
    <w:rsid w:val="00702EA3"/>
    <w:rsid w:val="00702FF5"/>
    <w:rsid w:val="0070617E"/>
    <w:rsid w:val="0070649A"/>
    <w:rsid w:val="00711740"/>
    <w:rsid w:val="00711816"/>
    <w:rsid w:val="00714F6D"/>
    <w:rsid w:val="0071502B"/>
    <w:rsid w:val="00715600"/>
    <w:rsid w:val="007178A0"/>
    <w:rsid w:val="00720085"/>
    <w:rsid w:val="00720E14"/>
    <w:rsid w:val="00721E32"/>
    <w:rsid w:val="007246E6"/>
    <w:rsid w:val="00724C70"/>
    <w:rsid w:val="007252E3"/>
    <w:rsid w:val="00731F61"/>
    <w:rsid w:val="00734561"/>
    <w:rsid w:val="00735D05"/>
    <w:rsid w:val="00736116"/>
    <w:rsid w:val="0074166E"/>
    <w:rsid w:val="007421D1"/>
    <w:rsid w:val="0074249A"/>
    <w:rsid w:val="00744235"/>
    <w:rsid w:val="00745EA3"/>
    <w:rsid w:val="00746796"/>
    <w:rsid w:val="0074727F"/>
    <w:rsid w:val="00750A4A"/>
    <w:rsid w:val="00750CB0"/>
    <w:rsid w:val="0075235E"/>
    <w:rsid w:val="00752DED"/>
    <w:rsid w:val="0075412A"/>
    <w:rsid w:val="00755C17"/>
    <w:rsid w:val="00757316"/>
    <w:rsid w:val="00760A17"/>
    <w:rsid w:val="00761662"/>
    <w:rsid w:val="007637ED"/>
    <w:rsid w:val="0076487E"/>
    <w:rsid w:val="00764FCD"/>
    <w:rsid w:val="00766108"/>
    <w:rsid w:val="00766A25"/>
    <w:rsid w:val="00766CF3"/>
    <w:rsid w:val="00766FE2"/>
    <w:rsid w:val="00770123"/>
    <w:rsid w:val="007703D5"/>
    <w:rsid w:val="0077072B"/>
    <w:rsid w:val="00770CB5"/>
    <w:rsid w:val="00771803"/>
    <w:rsid w:val="00774AC3"/>
    <w:rsid w:val="007755C1"/>
    <w:rsid w:val="00776A01"/>
    <w:rsid w:val="00780C7B"/>
    <w:rsid w:val="00780F1B"/>
    <w:rsid w:val="00780FDC"/>
    <w:rsid w:val="00781169"/>
    <w:rsid w:val="0078212C"/>
    <w:rsid w:val="007827D3"/>
    <w:rsid w:val="007834C3"/>
    <w:rsid w:val="00783EE3"/>
    <w:rsid w:val="00784878"/>
    <w:rsid w:val="007862C2"/>
    <w:rsid w:val="0078758E"/>
    <w:rsid w:val="007904D9"/>
    <w:rsid w:val="00790F54"/>
    <w:rsid w:val="00795DD9"/>
    <w:rsid w:val="00797AEA"/>
    <w:rsid w:val="007A1EFD"/>
    <w:rsid w:val="007A2EFA"/>
    <w:rsid w:val="007A3B60"/>
    <w:rsid w:val="007A491C"/>
    <w:rsid w:val="007A49F0"/>
    <w:rsid w:val="007A4D2C"/>
    <w:rsid w:val="007A5DEC"/>
    <w:rsid w:val="007A7F1F"/>
    <w:rsid w:val="007A7F87"/>
    <w:rsid w:val="007B3FB6"/>
    <w:rsid w:val="007B4FDD"/>
    <w:rsid w:val="007B785B"/>
    <w:rsid w:val="007B794B"/>
    <w:rsid w:val="007C0A72"/>
    <w:rsid w:val="007C433B"/>
    <w:rsid w:val="007C5046"/>
    <w:rsid w:val="007C55D7"/>
    <w:rsid w:val="007C58BB"/>
    <w:rsid w:val="007C5DDF"/>
    <w:rsid w:val="007C6FB0"/>
    <w:rsid w:val="007C729B"/>
    <w:rsid w:val="007D166D"/>
    <w:rsid w:val="007D188B"/>
    <w:rsid w:val="007D2366"/>
    <w:rsid w:val="007D275D"/>
    <w:rsid w:val="007D287A"/>
    <w:rsid w:val="007D2B83"/>
    <w:rsid w:val="007D3F40"/>
    <w:rsid w:val="007D49A7"/>
    <w:rsid w:val="007D4CEE"/>
    <w:rsid w:val="007D4D37"/>
    <w:rsid w:val="007D5E53"/>
    <w:rsid w:val="007D693D"/>
    <w:rsid w:val="007D72DA"/>
    <w:rsid w:val="007D7D20"/>
    <w:rsid w:val="007E0648"/>
    <w:rsid w:val="007E2774"/>
    <w:rsid w:val="007E4AE6"/>
    <w:rsid w:val="007E5280"/>
    <w:rsid w:val="007E61A2"/>
    <w:rsid w:val="007E6B65"/>
    <w:rsid w:val="007E7840"/>
    <w:rsid w:val="007F0366"/>
    <w:rsid w:val="007F1C1D"/>
    <w:rsid w:val="007F2DCA"/>
    <w:rsid w:val="007F30FD"/>
    <w:rsid w:val="00802B9D"/>
    <w:rsid w:val="00803D92"/>
    <w:rsid w:val="0080492F"/>
    <w:rsid w:val="00804E7F"/>
    <w:rsid w:val="00810D17"/>
    <w:rsid w:val="008141FA"/>
    <w:rsid w:val="00814F1E"/>
    <w:rsid w:val="0081624E"/>
    <w:rsid w:val="00816B27"/>
    <w:rsid w:val="008171B4"/>
    <w:rsid w:val="008214C7"/>
    <w:rsid w:val="00821B45"/>
    <w:rsid w:val="00821EA4"/>
    <w:rsid w:val="008232DE"/>
    <w:rsid w:val="0082515E"/>
    <w:rsid w:val="00825E04"/>
    <w:rsid w:val="00827DCE"/>
    <w:rsid w:val="00830031"/>
    <w:rsid w:val="00830515"/>
    <w:rsid w:val="00835E05"/>
    <w:rsid w:val="00837B13"/>
    <w:rsid w:val="00841D3C"/>
    <w:rsid w:val="0084235A"/>
    <w:rsid w:val="008435D7"/>
    <w:rsid w:val="00845876"/>
    <w:rsid w:val="00847983"/>
    <w:rsid w:val="00850710"/>
    <w:rsid w:val="008533CD"/>
    <w:rsid w:val="00853C70"/>
    <w:rsid w:val="00856C97"/>
    <w:rsid w:val="00857214"/>
    <w:rsid w:val="00861881"/>
    <w:rsid w:val="008618F0"/>
    <w:rsid w:val="00862341"/>
    <w:rsid w:val="00863030"/>
    <w:rsid w:val="00863634"/>
    <w:rsid w:val="00865851"/>
    <w:rsid w:val="00865CA8"/>
    <w:rsid w:val="00867245"/>
    <w:rsid w:val="00867806"/>
    <w:rsid w:val="008678AE"/>
    <w:rsid w:val="00872A53"/>
    <w:rsid w:val="00872F58"/>
    <w:rsid w:val="00873F6E"/>
    <w:rsid w:val="008746AE"/>
    <w:rsid w:val="00874E67"/>
    <w:rsid w:val="00875561"/>
    <w:rsid w:val="008759B6"/>
    <w:rsid w:val="008768B0"/>
    <w:rsid w:val="0088004E"/>
    <w:rsid w:val="00880C51"/>
    <w:rsid w:val="00884947"/>
    <w:rsid w:val="00885858"/>
    <w:rsid w:val="00885E39"/>
    <w:rsid w:val="00885EB0"/>
    <w:rsid w:val="0089115D"/>
    <w:rsid w:val="00891DB9"/>
    <w:rsid w:val="00892755"/>
    <w:rsid w:val="00893C68"/>
    <w:rsid w:val="00895002"/>
    <w:rsid w:val="008952A0"/>
    <w:rsid w:val="008956D6"/>
    <w:rsid w:val="0089791F"/>
    <w:rsid w:val="008A0D19"/>
    <w:rsid w:val="008A2314"/>
    <w:rsid w:val="008A2A68"/>
    <w:rsid w:val="008A3A53"/>
    <w:rsid w:val="008A3D8A"/>
    <w:rsid w:val="008A4ABD"/>
    <w:rsid w:val="008A5D1C"/>
    <w:rsid w:val="008A70F0"/>
    <w:rsid w:val="008A79C8"/>
    <w:rsid w:val="008B1A92"/>
    <w:rsid w:val="008B2031"/>
    <w:rsid w:val="008B74A3"/>
    <w:rsid w:val="008B7719"/>
    <w:rsid w:val="008B7DD1"/>
    <w:rsid w:val="008C0DBA"/>
    <w:rsid w:val="008C1BC5"/>
    <w:rsid w:val="008C349E"/>
    <w:rsid w:val="008C38B5"/>
    <w:rsid w:val="008C6796"/>
    <w:rsid w:val="008D1A19"/>
    <w:rsid w:val="008D2FD8"/>
    <w:rsid w:val="008D4759"/>
    <w:rsid w:val="008D4FC3"/>
    <w:rsid w:val="008D5035"/>
    <w:rsid w:val="008D6554"/>
    <w:rsid w:val="008D68AF"/>
    <w:rsid w:val="008D7DF6"/>
    <w:rsid w:val="008E089E"/>
    <w:rsid w:val="008E518B"/>
    <w:rsid w:val="008F7406"/>
    <w:rsid w:val="009002F3"/>
    <w:rsid w:val="009002FA"/>
    <w:rsid w:val="0090065E"/>
    <w:rsid w:val="00901F16"/>
    <w:rsid w:val="00902E61"/>
    <w:rsid w:val="00903517"/>
    <w:rsid w:val="00906099"/>
    <w:rsid w:val="00906DA0"/>
    <w:rsid w:val="00910BF4"/>
    <w:rsid w:val="0091161D"/>
    <w:rsid w:val="0091172B"/>
    <w:rsid w:val="00911F84"/>
    <w:rsid w:val="00912F0B"/>
    <w:rsid w:val="00913056"/>
    <w:rsid w:val="00914272"/>
    <w:rsid w:val="00915B3B"/>
    <w:rsid w:val="00915E84"/>
    <w:rsid w:val="00916A2E"/>
    <w:rsid w:val="00916C33"/>
    <w:rsid w:val="009219FD"/>
    <w:rsid w:val="0092346C"/>
    <w:rsid w:val="0092351B"/>
    <w:rsid w:val="00923BBF"/>
    <w:rsid w:val="009257AD"/>
    <w:rsid w:val="009267DA"/>
    <w:rsid w:val="00926BB1"/>
    <w:rsid w:val="009279CA"/>
    <w:rsid w:val="00930224"/>
    <w:rsid w:val="00930655"/>
    <w:rsid w:val="00930B9E"/>
    <w:rsid w:val="009311B1"/>
    <w:rsid w:val="00932D0C"/>
    <w:rsid w:val="00934965"/>
    <w:rsid w:val="00935EC2"/>
    <w:rsid w:val="00936313"/>
    <w:rsid w:val="0093730C"/>
    <w:rsid w:val="00941022"/>
    <w:rsid w:val="0094105C"/>
    <w:rsid w:val="009422D4"/>
    <w:rsid w:val="00945AC0"/>
    <w:rsid w:val="00946AB0"/>
    <w:rsid w:val="00946F26"/>
    <w:rsid w:val="009529FA"/>
    <w:rsid w:val="009531F1"/>
    <w:rsid w:val="00953CFF"/>
    <w:rsid w:val="00954508"/>
    <w:rsid w:val="009600A4"/>
    <w:rsid w:val="00961FB4"/>
    <w:rsid w:val="00963479"/>
    <w:rsid w:val="00963F0C"/>
    <w:rsid w:val="00964AAA"/>
    <w:rsid w:val="00964F9F"/>
    <w:rsid w:val="009650D4"/>
    <w:rsid w:val="00966D71"/>
    <w:rsid w:val="00966DE5"/>
    <w:rsid w:val="00966ED0"/>
    <w:rsid w:val="0097209D"/>
    <w:rsid w:val="00972154"/>
    <w:rsid w:val="009725CA"/>
    <w:rsid w:val="00972D15"/>
    <w:rsid w:val="00976201"/>
    <w:rsid w:val="00977AFB"/>
    <w:rsid w:val="0098016F"/>
    <w:rsid w:val="009813CD"/>
    <w:rsid w:val="00983681"/>
    <w:rsid w:val="00983D3C"/>
    <w:rsid w:val="009863F3"/>
    <w:rsid w:val="00986A97"/>
    <w:rsid w:val="00986CCB"/>
    <w:rsid w:val="0099230E"/>
    <w:rsid w:val="00993EFB"/>
    <w:rsid w:val="00994F03"/>
    <w:rsid w:val="00995E2F"/>
    <w:rsid w:val="00996990"/>
    <w:rsid w:val="00997CA4"/>
    <w:rsid w:val="00997D08"/>
    <w:rsid w:val="009A04F0"/>
    <w:rsid w:val="009A0A34"/>
    <w:rsid w:val="009A1B0C"/>
    <w:rsid w:val="009A3F4D"/>
    <w:rsid w:val="009A480F"/>
    <w:rsid w:val="009A4A97"/>
    <w:rsid w:val="009A6E0B"/>
    <w:rsid w:val="009A7E27"/>
    <w:rsid w:val="009B2F4C"/>
    <w:rsid w:val="009B30DD"/>
    <w:rsid w:val="009B4BAC"/>
    <w:rsid w:val="009C1B57"/>
    <w:rsid w:val="009C229A"/>
    <w:rsid w:val="009D084C"/>
    <w:rsid w:val="009D0F51"/>
    <w:rsid w:val="009D2681"/>
    <w:rsid w:val="009D2C16"/>
    <w:rsid w:val="009D4DFE"/>
    <w:rsid w:val="009D6FAB"/>
    <w:rsid w:val="009D7400"/>
    <w:rsid w:val="009D78A2"/>
    <w:rsid w:val="009D797E"/>
    <w:rsid w:val="009D7CA0"/>
    <w:rsid w:val="009D7CAA"/>
    <w:rsid w:val="009E07EA"/>
    <w:rsid w:val="009E3564"/>
    <w:rsid w:val="009E52E7"/>
    <w:rsid w:val="009E6A21"/>
    <w:rsid w:val="009F224F"/>
    <w:rsid w:val="009F2968"/>
    <w:rsid w:val="009F29DC"/>
    <w:rsid w:val="009F393B"/>
    <w:rsid w:val="009F4B61"/>
    <w:rsid w:val="009F52D5"/>
    <w:rsid w:val="009F5F82"/>
    <w:rsid w:val="009F6005"/>
    <w:rsid w:val="009F70B9"/>
    <w:rsid w:val="00A00E01"/>
    <w:rsid w:val="00A046B5"/>
    <w:rsid w:val="00A07161"/>
    <w:rsid w:val="00A10D90"/>
    <w:rsid w:val="00A113B6"/>
    <w:rsid w:val="00A11421"/>
    <w:rsid w:val="00A13F2D"/>
    <w:rsid w:val="00A16F8F"/>
    <w:rsid w:val="00A17634"/>
    <w:rsid w:val="00A200BD"/>
    <w:rsid w:val="00A2031D"/>
    <w:rsid w:val="00A22C7F"/>
    <w:rsid w:val="00A24428"/>
    <w:rsid w:val="00A2487E"/>
    <w:rsid w:val="00A24E49"/>
    <w:rsid w:val="00A2590B"/>
    <w:rsid w:val="00A266CF"/>
    <w:rsid w:val="00A26CE7"/>
    <w:rsid w:val="00A27415"/>
    <w:rsid w:val="00A30E02"/>
    <w:rsid w:val="00A311C3"/>
    <w:rsid w:val="00A3508B"/>
    <w:rsid w:val="00A36F2C"/>
    <w:rsid w:val="00A372F5"/>
    <w:rsid w:val="00A376EA"/>
    <w:rsid w:val="00A40336"/>
    <w:rsid w:val="00A417A6"/>
    <w:rsid w:val="00A41B92"/>
    <w:rsid w:val="00A42652"/>
    <w:rsid w:val="00A4288A"/>
    <w:rsid w:val="00A473E2"/>
    <w:rsid w:val="00A47A58"/>
    <w:rsid w:val="00A47B19"/>
    <w:rsid w:val="00A5151B"/>
    <w:rsid w:val="00A5197C"/>
    <w:rsid w:val="00A51AB4"/>
    <w:rsid w:val="00A53A1A"/>
    <w:rsid w:val="00A567AC"/>
    <w:rsid w:val="00A57105"/>
    <w:rsid w:val="00A57870"/>
    <w:rsid w:val="00A6113D"/>
    <w:rsid w:val="00A612D8"/>
    <w:rsid w:val="00A616FB"/>
    <w:rsid w:val="00A62378"/>
    <w:rsid w:val="00A62F18"/>
    <w:rsid w:val="00A63E24"/>
    <w:rsid w:val="00A64DD1"/>
    <w:rsid w:val="00A66715"/>
    <w:rsid w:val="00A67898"/>
    <w:rsid w:val="00A70FF9"/>
    <w:rsid w:val="00A73002"/>
    <w:rsid w:val="00A740EA"/>
    <w:rsid w:val="00A811E0"/>
    <w:rsid w:val="00A82154"/>
    <w:rsid w:val="00A82C3B"/>
    <w:rsid w:val="00A85CAA"/>
    <w:rsid w:val="00A8609E"/>
    <w:rsid w:val="00A878DE"/>
    <w:rsid w:val="00A87F00"/>
    <w:rsid w:val="00A90037"/>
    <w:rsid w:val="00A933C9"/>
    <w:rsid w:val="00A93BB0"/>
    <w:rsid w:val="00A9577A"/>
    <w:rsid w:val="00A97CD6"/>
    <w:rsid w:val="00AA2C44"/>
    <w:rsid w:val="00AA54C2"/>
    <w:rsid w:val="00AA5BC9"/>
    <w:rsid w:val="00AA75CE"/>
    <w:rsid w:val="00AB0979"/>
    <w:rsid w:val="00AB3461"/>
    <w:rsid w:val="00AB3737"/>
    <w:rsid w:val="00AB40A9"/>
    <w:rsid w:val="00AB49FB"/>
    <w:rsid w:val="00AB5842"/>
    <w:rsid w:val="00AB5C48"/>
    <w:rsid w:val="00AC0803"/>
    <w:rsid w:val="00AC5A66"/>
    <w:rsid w:val="00AC722F"/>
    <w:rsid w:val="00AD1EE2"/>
    <w:rsid w:val="00AD382D"/>
    <w:rsid w:val="00AD3E75"/>
    <w:rsid w:val="00AD4382"/>
    <w:rsid w:val="00AD5792"/>
    <w:rsid w:val="00AD5E74"/>
    <w:rsid w:val="00AE0186"/>
    <w:rsid w:val="00AE1838"/>
    <w:rsid w:val="00AE3644"/>
    <w:rsid w:val="00AE4E76"/>
    <w:rsid w:val="00AE53BA"/>
    <w:rsid w:val="00AE6000"/>
    <w:rsid w:val="00AE63EB"/>
    <w:rsid w:val="00AE6698"/>
    <w:rsid w:val="00AF2510"/>
    <w:rsid w:val="00AF3AAD"/>
    <w:rsid w:val="00AF592A"/>
    <w:rsid w:val="00AF64E9"/>
    <w:rsid w:val="00AF6BB6"/>
    <w:rsid w:val="00AF7F94"/>
    <w:rsid w:val="00B01E35"/>
    <w:rsid w:val="00B028F1"/>
    <w:rsid w:val="00B02C65"/>
    <w:rsid w:val="00B02D4D"/>
    <w:rsid w:val="00B04EEE"/>
    <w:rsid w:val="00B05C8D"/>
    <w:rsid w:val="00B07E18"/>
    <w:rsid w:val="00B115DC"/>
    <w:rsid w:val="00B12137"/>
    <w:rsid w:val="00B14048"/>
    <w:rsid w:val="00B147B3"/>
    <w:rsid w:val="00B14F29"/>
    <w:rsid w:val="00B1546A"/>
    <w:rsid w:val="00B16E12"/>
    <w:rsid w:val="00B20EFE"/>
    <w:rsid w:val="00B2111F"/>
    <w:rsid w:val="00B21728"/>
    <w:rsid w:val="00B217EE"/>
    <w:rsid w:val="00B226DA"/>
    <w:rsid w:val="00B23961"/>
    <w:rsid w:val="00B23F21"/>
    <w:rsid w:val="00B24933"/>
    <w:rsid w:val="00B256E6"/>
    <w:rsid w:val="00B26BCE"/>
    <w:rsid w:val="00B2749D"/>
    <w:rsid w:val="00B31BD3"/>
    <w:rsid w:val="00B3425F"/>
    <w:rsid w:val="00B357A4"/>
    <w:rsid w:val="00B37685"/>
    <w:rsid w:val="00B42742"/>
    <w:rsid w:val="00B429BE"/>
    <w:rsid w:val="00B42B6A"/>
    <w:rsid w:val="00B43204"/>
    <w:rsid w:val="00B43692"/>
    <w:rsid w:val="00B443FA"/>
    <w:rsid w:val="00B45DCF"/>
    <w:rsid w:val="00B45E56"/>
    <w:rsid w:val="00B505B9"/>
    <w:rsid w:val="00B531B3"/>
    <w:rsid w:val="00B54240"/>
    <w:rsid w:val="00B54500"/>
    <w:rsid w:val="00B5499D"/>
    <w:rsid w:val="00B561EC"/>
    <w:rsid w:val="00B563D7"/>
    <w:rsid w:val="00B5648E"/>
    <w:rsid w:val="00B5753C"/>
    <w:rsid w:val="00B579C1"/>
    <w:rsid w:val="00B57A5D"/>
    <w:rsid w:val="00B57E8A"/>
    <w:rsid w:val="00B62C32"/>
    <w:rsid w:val="00B66426"/>
    <w:rsid w:val="00B66605"/>
    <w:rsid w:val="00B66965"/>
    <w:rsid w:val="00B6733A"/>
    <w:rsid w:val="00B702CE"/>
    <w:rsid w:val="00B72C4A"/>
    <w:rsid w:val="00B747A8"/>
    <w:rsid w:val="00B758D7"/>
    <w:rsid w:val="00B75B45"/>
    <w:rsid w:val="00B76217"/>
    <w:rsid w:val="00B76ADF"/>
    <w:rsid w:val="00B812BA"/>
    <w:rsid w:val="00B85082"/>
    <w:rsid w:val="00B862A1"/>
    <w:rsid w:val="00B86DAB"/>
    <w:rsid w:val="00B87774"/>
    <w:rsid w:val="00B87813"/>
    <w:rsid w:val="00B91004"/>
    <w:rsid w:val="00B91677"/>
    <w:rsid w:val="00B92554"/>
    <w:rsid w:val="00B93183"/>
    <w:rsid w:val="00B9319B"/>
    <w:rsid w:val="00B93D76"/>
    <w:rsid w:val="00B944B5"/>
    <w:rsid w:val="00B94544"/>
    <w:rsid w:val="00B96DF3"/>
    <w:rsid w:val="00BA0B40"/>
    <w:rsid w:val="00BA0DB5"/>
    <w:rsid w:val="00BA17A6"/>
    <w:rsid w:val="00BA1D4E"/>
    <w:rsid w:val="00BA3878"/>
    <w:rsid w:val="00BA4349"/>
    <w:rsid w:val="00BA4A3A"/>
    <w:rsid w:val="00BA4B8A"/>
    <w:rsid w:val="00BA5A3F"/>
    <w:rsid w:val="00BA7A7C"/>
    <w:rsid w:val="00BB0F0B"/>
    <w:rsid w:val="00BB2C1B"/>
    <w:rsid w:val="00BB3D5A"/>
    <w:rsid w:val="00BB416A"/>
    <w:rsid w:val="00BB5984"/>
    <w:rsid w:val="00BB5DD8"/>
    <w:rsid w:val="00BB6735"/>
    <w:rsid w:val="00BB6E8C"/>
    <w:rsid w:val="00BB719F"/>
    <w:rsid w:val="00BB772B"/>
    <w:rsid w:val="00BB7DFD"/>
    <w:rsid w:val="00BC0D23"/>
    <w:rsid w:val="00BC3E83"/>
    <w:rsid w:val="00BC40A5"/>
    <w:rsid w:val="00BC4832"/>
    <w:rsid w:val="00BC50DB"/>
    <w:rsid w:val="00BC5876"/>
    <w:rsid w:val="00BC689B"/>
    <w:rsid w:val="00BD0874"/>
    <w:rsid w:val="00BD1430"/>
    <w:rsid w:val="00BD186F"/>
    <w:rsid w:val="00BD556D"/>
    <w:rsid w:val="00BD6BB3"/>
    <w:rsid w:val="00BD6C56"/>
    <w:rsid w:val="00BD6E68"/>
    <w:rsid w:val="00BD73F2"/>
    <w:rsid w:val="00BD77C1"/>
    <w:rsid w:val="00BE0E5A"/>
    <w:rsid w:val="00BE22CE"/>
    <w:rsid w:val="00BE28F3"/>
    <w:rsid w:val="00BE56E3"/>
    <w:rsid w:val="00BF1393"/>
    <w:rsid w:val="00BF360B"/>
    <w:rsid w:val="00BF3841"/>
    <w:rsid w:val="00BF465C"/>
    <w:rsid w:val="00BF5707"/>
    <w:rsid w:val="00BF6EE6"/>
    <w:rsid w:val="00C02B1B"/>
    <w:rsid w:val="00C03264"/>
    <w:rsid w:val="00C03AE6"/>
    <w:rsid w:val="00C04368"/>
    <w:rsid w:val="00C059D2"/>
    <w:rsid w:val="00C076DF"/>
    <w:rsid w:val="00C11160"/>
    <w:rsid w:val="00C12EFA"/>
    <w:rsid w:val="00C13D2F"/>
    <w:rsid w:val="00C1460C"/>
    <w:rsid w:val="00C14C80"/>
    <w:rsid w:val="00C14D52"/>
    <w:rsid w:val="00C15687"/>
    <w:rsid w:val="00C15D6E"/>
    <w:rsid w:val="00C15F4C"/>
    <w:rsid w:val="00C169C0"/>
    <w:rsid w:val="00C1795D"/>
    <w:rsid w:val="00C207AD"/>
    <w:rsid w:val="00C20D95"/>
    <w:rsid w:val="00C2562C"/>
    <w:rsid w:val="00C25AEA"/>
    <w:rsid w:val="00C260AF"/>
    <w:rsid w:val="00C262C9"/>
    <w:rsid w:val="00C26A95"/>
    <w:rsid w:val="00C273D7"/>
    <w:rsid w:val="00C30CAA"/>
    <w:rsid w:val="00C3162A"/>
    <w:rsid w:val="00C3258C"/>
    <w:rsid w:val="00C32B7E"/>
    <w:rsid w:val="00C32C34"/>
    <w:rsid w:val="00C379FB"/>
    <w:rsid w:val="00C40250"/>
    <w:rsid w:val="00C4456F"/>
    <w:rsid w:val="00C45188"/>
    <w:rsid w:val="00C457A4"/>
    <w:rsid w:val="00C50701"/>
    <w:rsid w:val="00C50ABF"/>
    <w:rsid w:val="00C519F9"/>
    <w:rsid w:val="00C51E3F"/>
    <w:rsid w:val="00C52199"/>
    <w:rsid w:val="00C52DB3"/>
    <w:rsid w:val="00C543D1"/>
    <w:rsid w:val="00C546BA"/>
    <w:rsid w:val="00C5474F"/>
    <w:rsid w:val="00C5633A"/>
    <w:rsid w:val="00C56800"/>
    <w:rsid w:val="00C56D1D"/>
    <w:rsid w:val="00C60FBE"/>
    <w:rsid w:val="00C6113C"/>
    <w:rsid w:val="00C62A04"/>
    <w:rsid w:val="00C6606E"/>
    <w:rsid w:val="00C6678C"/>
    <w:rsid w:val="00C6721E"/>
    <w:rsid w:val="00C67697"/>
    <w:rsid w:val="00C7236C"/>
    <w:rsid w:val="00C74406"/>
    <w:rsid w:val="00C74FC7"/>
    <w:rsid w:val="00C77309"/>
    <w:rsid w:val="00C80AE6"/>
    <w:rsid w:val="00C80CE1"/>
    <w:rsid w:val="00C8192D"/>
    <w:rsid w:val="00C821EA"/>
    <w:rsid w:val="00C82802"/>
    <w:rsid w:val="00C82C07"/>
    <w:rsid w:val="00C83B64"/>
    <w:rsid w:val="00C845C8"/>
    <w:rsid w:val="00C94226"/>
    <w:rsid w:val="00C966F1"/>
    <w:rsid w:val="00C96F71"/>
    <w:rsid w:val="00C97C09"/>
    <w:rsid w:val="00C97F18"/>
    <w:rsid w:val="00CA081C"/>
    <w:rsid w:val="00CA13BF"/>
    <w:rsid w:val="00CA3D5C"/>
    <w:rsid w:val="00CA4D70"/>
    <w:rsid w:val="00CA4E0C"/>
    <w:rsid w:val="00CA50D8"/>
    <w:rsid w:val="00CA7C3B"/>
    <w:rsid w:val="00CB0338"/>
    <w:rsid w:val="00CB2543"/>
    <w:rsid w:val="00CB4233"/>
    <w:rsid w:val="00CC0CE7"/>
    <w:rsid w:val="00CC14F4"/>
    <w:rsid w:val="00CC1BF0"/>
    <w:rsid w:val="00CC447D"/>
    <w:rsid w:val="00CC5A29"/>
    <w:rsid w:val="00CC5AF5"/>
    <w:rsid w:val="00CC74A7"/>
    <w:rsid w:val="00CD02BF"/>
    <w:rsid w:val="00CD05EA"/>
    <w:rsid w:val="00CD0FC5"/>
    <w:rsid w:val="00CD1E1F"/>
    <w:rsid w:val="00CD6784"/>
    <w:rsid w:val="00CD77D5"/>
    <w:rsid w:val="00CE4E36"/>
    <w:rsid w:val="00CE4FFD"/>
    <w:rsid w:val="00CF0542"/>
    <w:rsid w:val="00CF6052"/>
    <w:rsid w:val="00D009F0"/>
    <w:rsid w:val="00D01419"/>
    <w:rsid w:val="00D02793"/>
    <w:rsid w:val="00D02B82"/>
    <w:rsid w:val="00D05D64"/>
    <w:rsid w:val="00D0788C"/>
    <w:rsid w:val="00D10770"/>
    <w:rsid w:val="00D109B2"/>
    <w:rsid w:val="00D10D17"/>
    <w:rsid w:val="00D11A35"/>
    <w:rsid w:val="00D14AD1"/>
    <w:rsid w:val="00D21D5A"/>
    <w:rsid w:val="00D2326D"/>
    <w:rsid w:val="00D23290"/>
    <w:rsid w:val="00D27007"/>
    <w:rsid w:val="00D27218"/>
    <w:rsid w:val="00D277B3"/>
    <w:rsid w:val="00D2795B"/>
    <w:rsid w:val="00D31603"/>
    <w:rsid w:val="00D31B0D"/>
    <w:rsid w:val="00D344A1"/>
    <w:rsid w:val="00D35281"/>
    <w:rsid w:val="00D35C5B"/>
    <w:rsid w:val="00D40EB3"/>
    <w:rsid w:val="00D42583"/>
    <w:rsid w:val="00D42C97"/>
    <w:rsid w:val="00D43E16"/>
    <w:rsid w:val="00D4419E"/>
    <w:rsid w:val="00D4440F"/>
    <w:rsid w:val="00D4453E"/>
    <w:rsid w:val="00D45C0B"/>
    <w:rsid w:val="00D46AA3"/>
    <w:rsid w:val="00D46D47"/>
    <w:rsid w:val="00D4702E"/>
    <w:rsid w:val="00D47600"/>
    <w:rsid w:val="00D47C99"/>
    <w:rsid w:val="00D516F8"/>
    <w:rsid w:val="00D51832"/>
    <w:rsid w:val="00D52EE4"/>
    <w:rsid w:val="00D53D86"/>
    <w:rsid w:val="00D54887"/>
    <w:rsid w:val="00D54F5D"/>
    <w:rsid w:val="00D55643"/>
    <w:rsid w:val="00D5597C"/>
    <w:rsid w:val="00D55D73"/>
    <w:rsid w:val="00D55FF8"/>
    <w:rsid w:val="00D57353"/>
    <w:rsid w:val="00D57887"/>
    <w:rsid w:val="00D60BF8"/>
    <w:rsid w:val="00D61647"/>
    <w:rsid w:val="00D61B46"/>
    <w:rsid w:val="00D63A34"/>
    <w:rsid w:val="00D64217"/>
    <w:rsid w:val="00D6435A"/>
    <w:rsid w:val="00D66D96"/>
    <w:rsid w:val="00D66FD2"/>
    <w:rsid w:val="00D70051"/>
    <w:rsid w:val="00D70735"/>
    <w:rsid w:val="00D70E23"/>
    <w:rsid w:val="00D7186E"/>
    <w:rsid w:val="00D7323E"/>
    <w:rsid w:val="00D73359"/>
    <w:rsid w:val="00D73737"/>
    <w:rsid w:val="00D76F51"/>
    <w:rsid w:val="00D8073C"/>
    <w:rsid w:val="00D80BD0"/>
    <w:rsid w:val="00D83196"/>
    <w:rsid w:val="00D83E4A"/>
    <w:rsid w:val="00D86A68"/>
    <w:rsid w:val="00D90460"/>
    <w:rsid w:val="00D91F12"/>
    <w:rsid w:val="00D92024"/>
    <w:rsid w:val="00D926C5"/>
    <w:rsid w:val="00D940B0"/>
    <w:rsid w:val="00D94BD1"/>
    <w:rsid w:val="00D94C51"/>
    <w:rsid w:val="00D957E3"/>
    <w:rsid w:val="00D974A2"/>
    <w:rsid w:val="00DA24C4"/>
    <w:rsid w:val="00DA4774"/>
    <w:rsid w:val="00DA54DA"/>
    <w:rsid w:val="00DA5639"/>
    <w:rsid w:val="00DA6A65"/>
    <w:rsid w:val="00DA78F7"/>
    <w:rsid w:val="00DB05C9"/>
    <w:rsid w:val="00DB30AA"/>
    <w:rsid w:val="00DB3EFD"/>
    <w:rsid w:val="00DB3FCB"/>
    <w:rsid w:val="00DB5FBD"/>
    <w:rsid w:val="00DB6CD9"/>
    <w:rsid w:val="00DC0E74"/>
    <w:rsid w:val="00DC35B0"/>
    <w:rsid w:val="00DC4810"/>
    <w:rsid w:val="00DC5408"/>
    <w:rsid w:val="00DC5AB2"/>
    <w:rsid w:val="00DC70F1"/>
    <w:rsid w:val="00DD49D6"/>
    <w:rsid w:val="00DD5753"/>
    <w:rsid w:val="00DE252A"/>
    <w:rsid w:val="00DE2AF4"/>
    <w:rsid w:val="00DE37ED"/>
    <w:rsid w:val="00DE3AA6"/>
    <w:rsid w:val="00DE436B"/>
    <w:rsid w:val="00DE49F9"/>
    <w:rsid w:val="00DE4EDF"/>
    <w:rsid w:val="00DE5B61"/>
    <w:rsid w:val="00DE6B21"/>
    <w:rsid w:val="00DE6FB8"/>
    <w:rsid w:val="00DE70F6"/>
    <w:rsid w:val="00DE790D"/>
    <w:rsid w:val="00DF0586"/>
    <w:rsid w:val="00DF0607"/>
    <w:rsid w:val="00DF20BA"/>
    <w:rsid w:val="00DF27FF"/>
    <w:rsid w:val="00DF3367"/>
    <w:rsid w:val="00DF37F5"/>
    <w:rsid w:val="00DF4235"/>
    <w:rsid w:val="00DF4DA6"/>
    <w:rsid w:val="00DF5F47"/>
    <w:rsid w:val="00DF7171"/>
    <w:rsid w:val="00DF7540"/>
    <w:rsid w:val="00DF75FA"/>
    <w:rsid w:val="00DF7F7C"/>
    <w:rsid w:val="00E01E60"/>
    <w:rsid w:val="00E04825"/>
    <w:rsid w:val="00E052B5"/>
    <w:rsid w:val="00E06819"/>
    <w:rsid w:val="00E111B5"/>
    <w:rsid w:val="00E142F1"/>
    <w:rsid w:val="00E14AA3"/>
    <w:rsid w:val="00E15FBE"/>
    <w:rsid w:val="00E16B3C"/>
    <w:rsid w:val="00E25534"/>
    <w:rsid w:val="00E26138"/>
    <w:rsid w:val="00E34866"/>
    <w:rsid w:val="00E353A0"/>
    <w:rsid w:val="00E361B8"/>
    <w:rsid w:val="00E36B46"/>
    <w:rsid w:val="00E40129"/>
    <w:rsid w:val="00E40B9A"/>
    <w:rsid w:val="00E40C1C"/>
    <w:rsid w:val="00E41228"/>
    <w:rsid w:val="00E41A80"/>
    <w:rsid w:val="00E42F41"/>
    <w:rsid w:val="00E431CD"/>
    <w:rsid w:val="00E43C9E"/>
    <w:rsid w:val="00E44E0F"/>
    <w:rsid w:val="00E4787D"/>
    <w:rsid w:val="00E50CE2"/>
    <w:rsid w:val="00E5138D"/>
    <w:rsid w:val="00E54159"/>
    <w:rsid w:val="00E54564"/>
    <w:rsid w:val="00E54DB4"/>
    <w:rsid w:val="00E55202"/>
    <w:rsid w:val="00E5596B"/>
    <w:rsid w:val="00E55AB8"/>
    <w:rsid w:val="00E55AB9"/>
    <w:rsid w:val="00E562AE"/>
    <w:rsid w:val="00E57B3A"/>
    <w:rsid w:val="00E57E3E"/>
    <w:rsid w:val="00E60E85"/>
    <w:rsid w:val="00E639D5"/>
    <w:rsid w:val="00E63CCB"/>
    <w:rsid w:val="00E64F62"/>
    <w:rsid w:val="00E6505B"/>
    <w:rsid w:val="00E650B0"/>
    <w:rsid w:val="00E6521C"/>
    <w:rsid w:val="00E65785"/>
    <w:rsid w:val="00E6628F"/>
    <w:rsid w:val="00E674E8"/>
    <w:rsid w:val="00E7064D"/>
    <w:rsid w:val="00E739B2"/>
    <w:rsid w:val="00E7615A"/>
    <w:rsid w:val="00E77834"/>
    <w:rsid w:val="00E77BFB"/>
    <w:rsid w:val="00E820EE"/>
    <w:rsid w:val="00E8283C"/>
    <w:rsid w:val="00E82E4B"/>
    <w:rsid w:val="00E83295"/>
    <w:rsid w:val="00E836C1"/>
    <w:rsid w:val="00E86945"/>
    <w:rsid w:val="00E86BAC"/>
    <w:rsid w:val="00E87C07"/>
    <w:rsid w:val="00E93F75"/>
    <w:rsid w:val="00E95EBB"/>
    <w:rsid w:val="00E96DE5"/>
    <w:rsid w:val="00E97220"/>
    <w:rsid w:val="00EA0416"/>
    <w:rsid w:val="00EA20F2"/>
    <w:rsid w:val="00EA2CF0"/>
    <w:rsid w:val="00EA6C4F"/>
    <w:rsid w:val="00EA71B7"/>
    <w:rsid w:val="00EB0857"/>
    <w:rsid w:val="00EB16AB"/>
    <w:rsid w:val="00EB18E0"/>
    <w:rsid w:val="00EB3113"/>
    <w:rsid w:val="00EB61FC"/>
    <w:rsid w:val="00EB69FC"/>
    <w:rsid w:val="00EB7E79"/>
    <w:rsid w:val="00EC0575"/>
    <w:rsid w:val="00EC27FE"/>
    <w:rsid w:val="00EC379B"/>
    <w:rsid w:val="00EC3A65"/>
    <w:rsid w:val="00EC3DFD"/>
    <w:rsid w:val="00EC4BD1"/>
    <w:rsid w:val="00EC6430"/>
    <w:rsid w:val="00EC7412"/>
    <w:rsid w:val="00ED0FC3"/>
    <w:rsid w:val="00ED1CA3"/>
    <w:rsid w:val="00ED2F9E"/>
    <w:rsid w:val="00ED3408"/>
    <w:rsid w:val="00ED4C4B"/>
    <w:rsid w:val="00ED6205"/>
    <w:rsid w:val="00ED66FB"/>
    <w:rsid w:val="00ED6F2F"/>
    <w:rsid w:val="00EE2835"/>
    <w:rsid w:val="00EE38C6"/>
    <w:rsid w:val="00EE3D78"/>
    <w:rsid w:val="00EE56C8"/>
    <w:rsid w:val="00EE58AE"/>
    <w:rsid w:val="00EE7035"/>
    <w:rsid w:val="00EE77C4"/>
    <w:rsid w:val="00EE7A7D"/>
    <w:rsid w:val="00EE7F4F"/>
    <w:rsid w:val="00EF2783"/>
    <w:rsid w:val="00EF313E"/>
    <w:rsid w:val="00EF358D"/>
    <w:rsid w:val="00EF4525"/>
    <w:rsid w:val="00EF4BE8"/>
    <w:rsid w:val="00EF74BA"/>
    <w:rsid w:val="00EF7BD1"/>
    <w:rsid w:val="00EF7F56"/>
    <w:rsid w:val="00EF7FE3"/>
    <w:rsid w:val="00F01690"/>
    <w:rsid w:val="00F03006"/>
    <w:rsid w:val="00F034A8"/>
    <w:rsid w:val="00F037C7"/>
    <w:rsid w:val="00F0548F"/>
    <w:rsid w:val="00F058E7"/>
    <w:rsid w:val="00F0737C"/>
    <w:rsid w:val="00F07A3F"/>
    <w:rsid w:val="00F11946"/>
    <w:rsid w:val="00F12635"/>
    <w:rsid w:val="00F131E2"/>
    <w:rsid w:val="00F16E6A"/>
    <w:rsid w:val="00F2090B"/>
    <w:rsid w:val="00F21FDB"/>
    <w:rsid w:val="00F228E0"/>
    <w:rsid w:val="00F22A7E"/>
    <w:rsid w:val="00F231A6"/>
    <w:rsid w:val="00F235C2"/>
    <w:rsid w:val="00F23AB5"/>
    <w:rsid w:val="00F2439C"/>
    <w:rsid w:val="00F2591C"/>
    <w:rsid w:val="00F26943"/>
    <w:rsid w:val="00F26FDB"/>
    <w:rsid w:val="00F31831"/>
    <w:rsid w:val="00F333B2"/>
    <w:rsid w:val="00F33D46"/>
    <w:rsid w:val="00F348F8"/>
    <w:rsid w:val="00F34D18"/>
    <w:rsid w:val="00F353C8"/>
    <w:rsid w:val="00F3582F"/>
    <w:rsid w:val="00F37420"/>
    <w:rsid w:val="00F37F4F"/>
    <w:rsid w:val="00F401B5"/>
    <w:rsid w:val="00F41739"/>
    <w:rsid w:val="00F4326B"/>
    <w:rsid w:val="00F43F73"/>
    <w:rsid w:val="00F44346"/>
    <w:rsid w:val="00F44952"/>
    <w:rsid w:val="00F45B8E"/>
    <w:rsid w:val="00F523A5"/>
    <w:rsid w:val="00F54CD5"/>
    <w:rsid w:val="00F55E02"/>
    <w:rsid w:val="00F56A84"/>
    <w:rsid w:val="00F608C8"/>
    <w:rsid w:val="00F61CB5"/>
    <w:rsid w:val="00F62799"/>
    <w:rsid w:val="00F62F82"/>
    <w:rsid w:val="00F64176"/>
    <w:rsid w:val="00F66AA7"/>
    <w:rsid w:val="00F674C5"/>
    <w:rsid w:val="00F73560"/>
    <w:rsid w:val="00F75E0A"/>
    <w:rsid w:val="00F76ADD"/>
    <w:rsid w:val="00F771CD"/>
    <w:rsid w:val="00F77345"/>
    <w:rsid w:val="00F816DD"/>
    <w:rsid w:val="00F81E1E"/>
    <w:rsid w:val="00F82442"/>
    <w:rsid w:val="00F82D9B"/>
    <w:rsid w:val="00F83028"/>
    <w:rsid w:val="00F830DF"/>
    <w:rsid w:val="00F83777"/>
    <w:rsid w:val="00F8385B"/>
    <w:rsid w:val="00F84127"/>
    <w:rsid w:val="00F8442C"/>
    <w:rsid w:val="00F908B4"/>
    <w:rsid w:val="00F90FEC"/>
    <w:rsid w:val="00F916DC"/>
    <w:rsid w:val="00F923FD"/>
    <w:rsid w:val="00F948B0"/>
    <w:rsid w:val="00FA1925"/>
    <w:rsid w:val="00FA1E92"/>
    <w:rsid w:val="00FA2CAA"/>
    <w:rsid w:val="00FA36BA"/>
    <w:rsid w:val="00FA38E9"/>
    <w:rsid w:val="00FA4D10"/>
    <w:rsid w:val="00FB01EC"/>
    <w:rsid w:val="00FB0C2B"/>
    <w:rsid w:val="00FB30C5"/>
    <w:rsid w:val="00FB316F"/>
    <w:rsid w:val="00FB46CC"/>
    <w:rsid w:val="00FB7D6E"/>
    <w:rsid w:val="00FC1879"/>
    <w:rsid w:val="00FC18B4"/>
    <w:rsid w:val="00FC1D3C"/>
    <w:rsid w:val="00FC23BC"/>
    <w:rsid w:val="00FC2AB1"/>
    <w:rsid w:val="00FC3BD5"/>
    <w:rsid w:val="00FC4044"/>
    <w:rsid w:val="00FC4B6F"/>
    <w:rsid w:val="00FC5CB5"/>
    <w:rsid w:val="00FD3EE9"/>
    <w:rsid w:val="00FD66E5"/>
    <w:rsid w:val="00FD7090"/>
    <w:rsid w:val="00FE0BAE"/>
    <w:rsid w:val="00FE2754"/>
    <w:rsid w:val="00FE366A"/>
    <w:rsid w:val="00FE4577"/>
    <w:rsid w:val="00FE5286"/>
    <w:rsid w:val="00FE59BB"/>
    <w:rsid w:val="00FE6001"/>
    <w:rsid w:val="00FE7837"/>
    <w:rsid w:val="00FE7E01"/>
    <w:rsid w:val="00FF13A3"/>
    <w:rsid w:val="00FF1A41"/>
    <w:rsid w:val="00FF2714"/>
    <w:rsid w:val="00FF3248"/>
    <w:rsid w:val="00FF4874"/>
    <w:rsid w:val="00FF556B"/>
    <w:rsid w:val="00FF68A5"/>
    <w:rsid w:val="00FF6CCD"/>
    <w:rsid w:val="00FF7858"/>
    <w:rsid w:val="00FF794F"/>
    <w:rsid w:val="00FF7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v:textbox style="mso-fit-shape-to-text:t" inset="0,0,0,0"/>
    </o:shapedefaults>
    <o:shapelayout v:ext="edit">
      <o:idmap v:ext="edit" data="1"/>
    </o:shapelayout>
  </w:shapeDefaults>
  <w:decimalSymbol w:val="."/>
  <w:listSeparator w:val=","/>
  <w14:docId w14:val="164EA839"/>
  <w15:docId w15:val="{C015486F-1BCD-4D88-9AF8-C3A3B7321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sz w:val="26"/>
      <w:szCs w:val="26"/>
    </w:rPr>
  </w:style>
  <w:style w:type="paragraph" w:styleId="u1">
    <w:name w:val="heading 1"/>
    <w:basedOn w:val="Binhthng"/>
    <w:next w:val="Binhthng"/>
    <w:link w:val="u1Char"/>
    <w:qFormat/>
    <w:rsid w:val="009D797E"/>
    <w:pPr>
      <w:keepNext/>
      <w:spacing w:before="240" w:after="60"/>
      <w:outlineLvl w:val="0"/>
    </w:pPr>
    <w:rPr>
      <w:b/>
      <w:bCs/>
      <w:kern w:val="32"/>
      <w:szCs w:val="32"/>
    </w:rPr>
  </w:style>
  <w:style w:type="paragraph" w:styleId="u2">
    <w:name w:val="heading 2"/>
    <w:basedOn w:val="Binhthng"/>
    <w:link w:val="u2Char"/>
    <w:uiPriority w:val="9"/>
    <w:qFormat/>
    <w:rsid w:val="006B56F4"/>
    <w:pPr>
      <w:spacing w:before="100" w:beforeAutospacing="1" w:after="100" w:afterAutospacing="1"/>
      <w:outlineLvl w:val="1"/>
    </w:pPr>
    <w:rPr>
      <w:b/>
      <w:bCs/>
      <w:sz w:val="36"/>
      <w:szCs w:val="36"/>
      <w:lang w:val="vi-VN" w:eastAsia="vi-VN"/>
    </w:rPr>
  </w:style>
  <w:style w:type="paragraph" w:styleId="u3">
    <w:name w:val="heading 3"/>
    <w:basedOn w:val="Binhthng"/>
    <w:next w:val="Binhthng"/>
    <w:link w:val="u3Char"/>
    <w:unhideWhenUsed/>
    <w:qFormat/>
    <w:rsid w:val="0075412A"/>
    <w:pPr>
      <w:keepNext/>
      <w:spacing w:before="240" w:after="60"/>
      <w:outlineLvl w:val="2"/>
    </w:pPr>
    <w:rPr>
      <w:b/>
      <w:bCs/>
    </w:rPr>
  </w:style>
  <w:style w:type="paragraph" w:styleId="u4">
    <w:name w:val="heading 4"/>
    <w:basedOn w:val="Binhthng"/>
    <w:next w:val="Binhthng"/>
    <w:link w:val="u4Char"/>
    <w:semiHidden/>
    <w:unhideWhenUsed/>
    <w:qFormat/>
    <w:rsid w:val="0075412A"/>
    <w:pPr>
      <w:keepNext/>
      <w:spacing w:before="240" w:after="60"/>
      <w:outlineLvl w:val="3"/>
    </w:pPr>
    <w:rPr>
      <w:rFonts w:ascii="Calibri" w:hAnsi="Calibri"/>
      <w:b/>
      <w:bCs/>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B54240"/>
    <w:pPr>
      <w:tabs>
        <w:tab w:val="center" w:pos="4320"/>
        <w:tab w:val="right" w:pos="8640"/>
      </w:tabs>
    </w:pPr>
  </w:style>
  <w:style w:type="paragraph" w:styleId="Chntrang">
    <w:name w:val="footer"/>
    <w:basedOn w:val="Binhthng"/>
    <w:link w:val="ChntrangChar"/>
    <w:uiPriority w:val="99"/>
    <w:rsid w:val="00B54240"/>
    <w:pPr>
      <w:tabs>
        <w:tab w:val="center" w:pos="4320"/>
        <w:tab w:val="right" w:pos="8640"/>
      </w:tabs>
    </w:pPr>
  </w:style>
  <w:style w:type="character" w:styleId="Strang">
    <w:name w:val="page number"/>
    <w:basedOn w:val="Phngmcinhcuaoanvn"/>
    <w:rsid w:val="00B54240"/>
  </w:style>
  <w:style w:type="character" w:customStyle="1" w:styleId="ChntrangChar">
    <w:name w:val="Chân trang Char"/>
    <w:link w:val="Chntrang"/>
    <w:uiPriority w:val="99"/>
    <w:rsid w:val="00600CE0"/>
    <w:rPr>
      <w:sz w:val="26"/>
      <w:szCs w:val="26"/>
      <w:lang w:val="en-US" w:eastAsia="en-US"/>
    </w:rPr>
  </w:style>
  <w:style w:type="character" w:customStyle="1" w:styleId="utrangChar">
    <w:name w:val="Đầu trang Char"/>
    <w:link w:val="utrang"/>
    <w:uiPriority w:val="99"/>
    <w:rsid w:val="00B26BCE"/>
    <w:rPr>
      <w:sz w:val="26"/>
      <w:szCs w:val="26"/>
      <w:lang w:val="en-US" w:eastAsia="en-US"/>
    </w:rPr>
  </w:style>
  <w:style w:type="character" w:customStyle="1" w:styleId="html-tag">
    <w:name w:val="html-tag"/>
    <w:rsid w:val="003E69E3"/>
  </w:style>
  <w:style w:type="table" w:styleId="LiBang">
    <w:name w:val="Table Grid"/>
    <w:basedOn w:val="BangThngthng"/>
    <w:rsid w:val="002B5B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ejustify">
    <w:name w:val="rtejustify"/>
    <w:basedOn w:val="Binhthng"/>
    <w:rsid w:val="00EF4525"/>
    <w:pPr>
      <w:spacing w:before="100" w:beforeAutospacing="1" w:after="100" w:afterAutospacing="1"/>
    </w:pPr>
    <w:rPr>
      <w:sz w:val="24"/>
      <w:szCs w:val="24"/>
      <w:lang w:val="vi-VN" w:eastAsia="vi-VN"/>
    </w:rPr>
  </w:style>
  <w:style w:type="character" w:styleId="Manh">
    <w:name w:val="Strong"/>
    <w:uiPriority w:val="22"/>
    <w:qFormat/>
    <w:rsid w:val="00EF4525"/>
    <w:rPr>
      <w:b/>
      <w:bCs/>
    </w:rPr>
  </w:style>
  <w:style w:type="character" w:styleId="Siuktni">
    <w:name w:val="Hyperlink"/>
    <w:uiPriority w:val="99"/>
    <w:unhideWhenUsed/>
    <w:rsid w:val="00EF4525"/>
    <w:rPr>
      <w:color w:val="0000FF"/>
      <w:u w:val="single"/>
    </w:rPr>
  </w:style>
  <w:style w:type="paragraph" w:styleId="ThngthngWeb">
    <w:name w:val="Normal (Web)"/>
    <w:basedOn w:val="Binhthng"/>
    <w:uiPriority w:val="99"/>
    <w:unhideWhenUsed/>
    <w:rsid w:val="00285040"/>
    <w:pPr>
      <w:spacing w:before="100" w:beforeAutospacing="1" w:after="100" w:afterAutospacing="1"/>
    </w:pPr>
    <w:rPr>
      <w:sz w:val="24"/>
      <w:szCs w:val="24"/>
      <w:lang w:val="vi-VN" w:eastAsia="vi-VN"/>
    </w:rPr>
  </w:style>
  <w:style w:type="character" w:customStyle="1" w:styleId="u2Char">
    <w:name w:val="Đầu đề 2 Char"/>
    <w:link w:val="u2"/>
    <w:uiPriority w:val="9"/>
    <w:rsid w:val="006B56F4"/>
    <w:rPr>
      <w:b/>
      <w:bCs/>
      <w:sz w:val="36"/>
      <w:szCs w:val="36"/>
    </w:rPr>
  </w:style>
  <w:style w:type="character" w:customStyle="1" w:styleId="u1Char">
    <w:name w:val="Đầu đề 1 Char"/>
    <w:link w:val="u1"/>
    <w:rsid w:val="009D797E"/>
    <w:rPr>
      <w:b/>
      <w:bCs/>
      <w:kern w:val="32"/>
      <w:sz w:val="26"/>
      <w:szCs w:val="32"/>
    </w:rPr>
  </w:style>
  <w:style w:type="character" w:customStyle="1" w:styleId="u3Char">
    <w:name w:val="Đầu đề 3 Char"/>
    <w:link w:val="u3"/>
    <w:rsid w:val="0075412A"/>
    <w:rPr>
      <w:b/>
      <w:bCs/>
      <w:sz w:val="26"/>
      <w:szCs w:val="26"/>
    </w:rPr>
  </w:style>
  <w:style w:type="paragraph" w:styleId="uMucluc">
    <w:name w:val="TOC Heading"/>
    <w:basedOn w:val="u1"/>
    <w:next w:val="Binhthng"/>
    <w:uiPriority w:val="39"/>
    <w:unhideWhenUsed/>
    <w:qFormat/>
    <w:rsid w:val="008E518B"/>
    <w:pPr>
      <w:keepLines/>
      <w:spacing w:after="0" w:line="259" w:lineRule="auto"/>
      <w:outlineLvl w:val="9"/>
    </w:pPr>
    <w:rPr>
      <w:b w:val="0"/>
      <w:bCs w:val="0"/>
      <w:color w:val="2E74B5"/>
      <w:kern w:val="0"/>
    </w:rPr>
  </w:style>
  <w:style w:type="paragraph" w:styleId="Mucluc2">
    <w:name w:val="toc 2"/>
    <w:basedOn w:val="Binhthng"/>
    <w:next w:val="Binhthng"/>
    <w:autoRedefine/>
    <w:uiPriority w:val="39"/>
    <w:unhideWhenUsed/>
    <w:rsid w:val="0082515E"/>
    <w:pPr>
      <w:tabs>
        <w:tab w:val="right" w:leader="dot" w:pos="8570"/>
      </w:tabs>
      <w:spacing w:after="100" w:line="259" w:lineRule="auto"/>
      <w:ind w:left="220"/>
    </w:pPr>
    <w:rPr>
      <w:rFonts w:ascii="Calibri" w:hAnsi="Calibri"/>
      <w:sz w:val="22"/>
      <w:szCs w:val="22"/>
    </w:rPr>
  </w:style>
  <w:style w:type="paragraph" w:styleId="Mucluc1">
    <w:name w:val="toc 1"/>
    <w:basedOn w:val="Binhthng"/>
    <w:next w:val="Binhthng"/>
    <w:autoRedefine/>
    <w:uiPriority w:val="39"/>
    <w:unhideWhenUsed/>
    <w:rsid w:val="0066334D"/>
    <w:pPr>
      <w:tabs>
        <w:tab w:val="right" w:leader="dot" w:pos="8570"/>
      </w:tabs>
      <w:spacing w:after="100" w:line="259" w:lineRule="auto"/>
      <w:jc w:val="center"/>
      <w:pPrChange w:id="0" w:author="Nguyen Van Chau" w:date="2020-07-29T15:20:00Z">
        <w:pPr>
          <w:tabs>
            <w:tab w:val="right" w:leader="dot" w:pos="8570"/>
          </w:tabs>
          <w:spacing w:after="100" w:line="259" w:lineRule="auto"/>
          <w:jc w:val="center"/>
        </w:pPr>
      </w:pPrChange>
    </w:pPr>
    <w:rPr>
      <w:b/>
      <w:noProof/>
      <w:sz w:val="32"/>
      <w:rPrChange w:id="0" w:author="Nguyen Van Chau" w:date="2020-07-29T15:20:00Z">
        <w:rPr>
          <w:b/>
          <w:noProof/>
          <w:sz w:val="26"/>
          <w:szCs w:val="26"/>
          <w:lang w:val="en-US" w:eastAsia="en-US" w:bidi="ar-SA"/>
        </w:rPr>
      </w:rPrChange>
    </w:rPr>
  </w:style>
  <w:style w:type="paragraph" w:styleId="Mucluc3">
    <w:name w:val="toc 3"/>
    <w:basedOn w:val="Binhthng"/>
    <w:next w:val="Binhthng"/>
    <w:autoRedefine/>
    <w:uiPriority w:val="39"/>
    <w:unhideWhenUsed/>
    <w:rsid w:val="008E518B"/>
    <w:pPr>
      <w:spacing w:after="100" w:line="259" w:lineRule="auto"/>
      <w:ind w:left="440"/>
    </w:pPr>
    <w:rPr>
      <w:rFonts w:ascii="Calibri" w:hAnsi="Calibri"/>
      <w:sz w:val="22"/>
      <w:szCs w:val="22"/>
    </w:rPr>
  </w:style>
  <w:style w:type="paragraph" w:styleId="Chuthich">
    <w:name w:val="caption"/>
    <w:basedOn w:val="Binhthng"/>
    <w:next w:val="Binhthng"/>
    <w:autoRedefine/>
    <w:uiPriority w:val="35"/>
    <w:unhideWhenUsed/>
    <w:qFormat/>
    <w:rsid w:val="00AE3644"/>
    <w:pPr>
      <w:spacing w:before="240"/>
      <w:jc w:val="center"/>
    </w:pPr>
    <w:rPr>
      <w:b/>
      <w:bCs/>
      <w:sz w:val="20"/>
      <w:szCs w:val="20"/>
    </w:rPr>
  </w:style>
  <w:style w:type="paragraph" w:styleId="VnbanChuthichcui">
    <w:name w:val="endnote text"/>
    <w:basedOn w:val="Binhthng"/>
    <w:link w:val="VnbanChuthichcuiChar"/>
    <w:rsid w:val="004926E4"/>
    <w:rPr>
      <w:sz w:val="20"/>
      <w:szCs w:val="20"/>
    </w:rPr>
  </w:style>
  <w:style w:type="paragraph" w:styleId="Banghinhminhhoa">
    <w:name w:val="table of figures"/>
    <w:basedOn w:val="Binhthng"/>
    <w:next w:val="Binhthng"/>
    <w:uiPriority w:val="99"/>
    <w:rsid w:val="00532AD9"/>
  </w:style>
  <w:style w:type="character" w:customStyle="1" w:styleId="VnbanChuthichcuiChar">
    <w:name w:val="Văn bản Chú thích cuối Char"/>
    <w:link w:val="VnbanChuthichcui"/>
    <w:rsid w:val="004926E4"/>
    <w:rPr>
      <w:lang w:val="en-US" w:eastAsia="en-US"/>
    </w:rPr>
  </w:style>
  <w:style w:type="character" w:styleId="ThamchiuChuthichcui">
    <w:name w:val="endnote reference"/>
    <w:rsid w:val="004926E4"/>
    <w:rPr>
      <w:vertAlign w:val="superscript"/>
    </w:rPr>
  </w:style>
  <w:style w:type="paragraph" w:styleId="oancuaDanhsach">
    <w:name w:val="List Paragraph"/>
    <w:basedOn w:val="Binhthng"/>
    <w:uiPriority w:val="34"/>
    <w:qFormat/>
    <w:rsid w:val="00797AEA"/>
    <w:pPr>
      <w:spacing w:after="160" w:line="259" w:lineRule="auto"/>
      <w:ind w:left="720"/>
      <w:contextualSpacing/>
    </w:pPr>
    <w:rPr>
      <w:rFonts w:ascii="Arial" w:eastAsia="Arial" w:hAnsi="Arial"/>
      <w:sz w:val="22"/>
      <w:szCs w:val="22"/>
      <w:lang w:val="vi-VN"/>
    </w:rPr>
  </w:style>
  <w:style w:type="character" w:styleId="VnbanChdanhsn">
    <w:name w:val="Placeholder Text"/>
    <w:uiPriority w:val="99"/>
    <w:semiHidden/>
    <w:rsid w:val="005561C9"/>
    <w:rPr>
      <w:color w:val="808080"/>
    </w:rPr>
  </w:style>
  <w:style w:type="paragraph" w:styleId="ThnVnban">
    <w:name w:val="Body Text"/>
    <w:basedOn w:val="Binhthng"/>
    <w:link w:val="ThnVnbanChar"/>
    <w:uiPriority w:val="1"/>
    <w:qFormat/>
    <w:rsid w:val="003B0D5A"/>
    <w:pPr>
      <w:widowControl w:val="0"/>
      <w:autoSpaceDE w:val="0"/>
      <w:autoSpaceDN w:val="0"/>
    </w:pPr>
    <w:rPr>
      <w:lang w:val="vi"/>
    </w:rPr>
  </w:style>
  <w:style w:type="character" w:customStyle="1" w:styleId="ThnVnbanChar">
    <w:name w:val="Thân Văn bản Char"/>
    <w:link w:val="ThnVnban"/>
    <w:uiPriority w:val="1"/>
    <w:rsid w:val="003B0D5A"/>
    <w:rPr>
      <w:sz w:val="26"/>
      <w:szCs w:val="26"/>
      <w:lang w:val="vi"/>
    </w:rPr>
  </w:style>
  <w:style w:type="paragraph" w:customStyle="1" w:styleId="Add1">
    <w:name w:val="Add1"/>
    <w:basedOn w:val="u4"/>
    <w:link w:val="Add1Char"/>
    <w:qFormat/>
    <w:rsid w:val="0075412A"/>
    <w:rPr>
      <w:rFonts w:ascii="Times New Roman" w:hAnsi="Times New Roman"/>
      <w:sz w:val="26"/>
    </w:rPr>
  </w:style>
  <w:style w:type="paragraph" w:styleId="Mucluc4">
    <w:name w:val="toc 4"/>
    <w:basedOn w:val="Binhthng"/>
    <w:next w:val="Binhthng"/>
    <w:autoRedefine/>
    <w:uiPriority w:val="39"/>
    <w:rsid w:val="0075412A"/>
    <w:pPr>
      <w:ind w:left="780"/>
    </w:pPr>
  </w:style>
  <w:style w:type="character" w:customStyle="1" w:styleId="u4Char">
    <w:name w:val="Đầu đề 4 Char"/>
    <w:link w:val="u4"/>
    <w:semiHidden/>
    <w:rsid w:val="0075412A"/>
    <w:rPr>
      <w:rFonts w:ascii="Calibri" w:eastAsia="Times New Roman" w:hAnsi="Calibri" w:cs="Times New Roman"/>
      <w:b/>
      <w:bCs/>
      <w:sz w:val="28"/>
      <w:szCs w:val="28"/>
    </w:rPr>
  </w:style>
  <w:style w:type="character" w:customStyle="1" w:styleId="Add1Char">
    <w:name w:val="Add1 Char"/>
    <w:link w:val="Add1"/>
    <w:rsid w:val="0075412A"/>
    <w:rPr>
      <w:rFonts w:ascii="Calibri" w:eastAsia="Times New Roman" w:hAnsi="Calibri" w:cs="Times New Roman"/>
      <w:b/>
      <w:bCs/>
      <w:sz w:val="26"/>
      <w:szCs w:val="28"/>
    </w:rPr>
  </w:style>
  <w:style w:type="character" w:customStyle="1" w:styleId="fontstyle01">
    <w:name w:val="fontstyle01"/>
    <w:rsid w:val="00C076DF"/>
    <w:rPr>
      <w:rFonts w:ascii="TimesNewRomanPSMT" w:hAnsi="TimesNewRomanPSMT" w:hint="default"/>
      <w:b w:val="0"/>
      <w:bCs w:val="0"/>
      <w:i w:val="0"/>
      <w:iCs w:val="0"/>
      <w:color w:val="000000"/>
      <w:sz w:val="24"/>
      <w:szCs w:val="24"/>
    </w:rPr>
  </w:style>
  <w:style w:type="character" w:customStyle="1" w:styleId="fontstyle21">
    <w:name w:val="fontstyle21"/>
    <w:rsid w:val="00C076DF"/>
    <w:rPr>
      <w:rFonts w:ascii="CambriaMath" w:hAnsi="CambriaMath" w:hint="default"/>
      <w:b w:val="0"/>
      <w:bCs w:val="0"/>
      <w:i w:val="0"/>
      <w:iCs w:val="0"/>
      <w:color w:val="000000"/>
      <w:sz w:val="24"/>
      <w:szCs w:val="24"/>
    </w:rPr>
  </w:style>
  <w:style w:type="character" w:styleId="ThamchiuChuthich">
    <w:name w:val="annotation reference"/>
    <w:basedOn w:val="Phngmcinhcuaoanvn"/>
    <w:rsid w:val="002D5684"/>
    <w:rPr>
      <w:sz w:val="16"/>
      <w:szCs w:val="16"/>
    </w:rPr>
  </w:style>
  <w:style w:type="paragraph" w:styleId="VnbanChuthich">
    <w:name w:val="annotation text"/>
    <w:basedOn w:val="Binhthng"/>
    <w:link w:val="VnbanChuthichChar"/>
    <w:rsid w:val="002D5684"/>
    <w:rPr>
      <w:sz w:val="20"/>
      <w:szCs w:val="20"/>
    </w:rPr>
  </w:style>
  <w:style w:type="character" w:customStyle="1" w:styleId="VnbanChuthichChar">
    <w:name w:val="Văn bản Chú thích Char"/>
    <w:basedOn w:val="Phngmcinhcuaoanvn"/>
    <w:link w:val="VnbanChuthich"/>
    <w:rsid w:val="002D5684"/>
  </w:style>
  <w:style w:type="paragraph" w:styleId="ChuChuthich">
    <w:name w:val="annotation subject"/>
    <w:basedOn w:val="VnbanChuthich"/>
    <w:next w:val="VnbanChuthich"/>
    <w:link w:val="ChuChuthichChar"/>
    <w:rsid w:val="002D5684"/>
    <w:rPr>
      <w:b/>
      <w:bCs/>
    </w:rPr>
  </w:style>
  <w:style w:type="character" w:customStyle="1" w:styleId="ChuChuthichChar">
    <w:name w:val="Chủ đề Chú thích Char"/>
    <w:basedOn w:val="VnbanChuthichChar"/>
    <w:link w:val="ChuChuthich"/>
    <w:rsid w:val="002D5684"/>
    <w:rPr>
      <w:b/>
      <w:bCs/>
    </w:rPr>
  </w:style>
  <w:style w:type="paragraph" w:styleId="Bongchuthich">
    <w:name w:val="Balloon Text"/>
    <w:basedOn w:val="Binhthng"/>
    <w:link w:val="BongchuthichChar"/>
    <w:rsid w:val="002D5684"/>
    <w:rPr>
      <w:rFonts w:ascii="Segoe UI" w:hAnsi="Segoe UI" w:cs="Segoe UI"/>
      <w:sz w:val="18"/>
      <w:szCs w:val="18"/>
    </w:rPr>
  </w:style>
  <w:style w:type="character" w:customStyle="1" w:styleId="BongchuthichChar">
    <w:name w:val="Bóng chú thích Char"/>
    <w:basedOn w:val="Phngmcinhcuaoanvn"/>
    <w:link w:val="Bongchuthich"/>
    <w:rsid w:val="002D5684"/>
    <w:rPr>
      <w:rFonts w:ascii="Segoe UI" w:hAnsi="Segoe UI" w:cs="Segoe UI"/>
      <w:sz w:val="18"/>
      <w:szCs w:val="18"/>
    </w:rPr>
  </w:style>
  <w:style w:type="character" w:customStyle="1" w:styleId="cpChagiiquyt1">
    <w:name w:val="Đề cập Chưa giải quyết1"/>
    <w:basedOn w:val="Phngmcinhcuaoanvn"/>
    <w:uiPriority w:val="99"/>
    <w:semiHidden/>
    <w:unhideWhenUsed/>
    <w:rsid w:val="00E77834"/>
    <w:rPr>
      <w:color w:val="605E5C"/>
      <w:shd w:val="clear" w:color="auto" w:fill="E1DFDD"/>
    </w:rPr>
  </w:style>
  <w:style w:type="character" w:customStyle="1" w:styleId="mo">
    <w:name w:val="mo"/>
    <w:basedOn w:val="Phngmcinhcuaoanvn"/>
    <w:rsid w:val="006E6AD4"/>
  </w:style>
  <w:style w:type="character" w:customStyle="1" w:styleId="mi">
    <w:name w:val="mi"/>
    <w:basedOn w:val="Phngmcinhcuaoanvn"/>
    <w:rsid w:val="006E6AD4"/>
  </w:style>
  <w:style w:type="character" w:customStyle="1" w:styleId="mn">
    <w:name w:val="mn"/>
    <w:basedOn w:val="Phngmcinhcuaoanvn"/>
    <w:rsid w:val="006E6AD4"/>
  </w:style>
  <w:style w:type="character" w:customStyle="1" w:styleId="mjxassistivemathml">
    <w:name w:val="mjx_assistive_mathml"/>
    <w:basedOn w:val="Phngmcinhcuaoanvn"/>
    <w:rsid w:val="00BC689B"/>
  </w:style>
  <w:style w:type="paragraph" w:styleId="Duytlai">
    <w:name w:val="Revision"/>
    <w:hidden/>
    <w:uiPriority w:val="99"/>
    <w:semiHidden/>
    <w:rsid w:val="0082515E"/>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912746">
      <w:bodyDiv w:val="1"/>
      <w:marLeft w:val="0"/>
      <w:marRight w:val="0"/>
      <w:marTop w:val="0"/>
      <w:marBottom w:val="0"/>
      <w:divBdr>
        <w:top w:val="none" w:sz="0" w:space="0" w:color="auto"/>
        <w:left w:val="none" w:sz="0" w:space="0" w:color="auto"/>
        <w:bottom w:val="none" w:sz="0" w:space="0" w:color="auto"/>
        <w:right w:val="none" w:sz="0" w:space="0" w:color="auto"/>
      </w:divBdr>
    </w:div>
    <w:div w:id="402605787">
      <w:bodyDiv w:val="1"/>
      <w:marLeft w:val="0"/>
      <w:marRight w:val="0"/>
      <w:marTop w:val="0"/>
      <w:marBottom w:val="0"/>
      <w:divBdr>
        <w:top w:val="none" w:sz="0" w:space="0" w:color="auto"/>
        <w:left w:val="none" w:sz="0" w:space="0" w:color="auto"/>
        <w:bottom w:val="none" w:sz="0" w:space="0" w:color="auto"/>
        <w:right w:val="none" w:sz="0" w:space="0" w:color="auto"/>
      </w:divBdr>
      <w:divsChild>
        <w:div w:id="17969581">
          <w:marLeft w:val="0"/>
          <w:marRight w:val="0"/>
          <w:marTop w:val="0"/>
          <w:marBottom w:val="0"/>
          <w:divBdr>
            <w:top w:val="none" w:sz="0" w:space="0" w:color="auto"/>
            <w:left w:val="none" w:sz="0" w:space="0" w:color="auto"/>
            <w:bottom w:val="none" w:sz="0" w:space="0" w:color="auto"/>
            <w:right w:val="none" w:sz="0" w:space="0" w:color="auto"/>
          </w:divBdr>
        </w:div>
        <w:div w:id="48068241">
          <w:marLeft w:val="0"/>
          <w:marRight w:val="0"/>
          <w:marTop w:val="0"/>
          <w:marBottom w:val="0"/>
          <w:divBdr>
            <w:top w:val="none" w:sz="0" w:space="0" w:color="auto"/>
            <w:left w:val="none" w:sz="0" w:space="0" w:color="auto"/>
            <w:bottom w:val="none" w:sz="0" w:space="0" w:color="auto"/>
            <w:right w:val="none" w:sz="0" w:space="0" w:color="auto"/>
          </w:divBdr>
        </w:div>
        <w:div w:id="117064958">
          <w:marLeft w:val="0"/>
          <w:marRight w:val="0"/>
          <w:marTop w:val="0"/>
          <w:marBottom w:val="0"/>
          <w:divBdr>
            <w:top w:val="none" w:sz="0" w:space="0" w:color="auto"/>
            <w:left w:val="none" w:sz="0" w:space="0" w:color="auto"/>
            <w:bottom w:val="none" w:sz="0" w:space="0" w:color="auto"/>
            <w:right w:val="none" w:sz="0" w:space="0" w:color="auto"/>
          </w:divBdr>
        </w:div>
        <w:div w:id="248929023">
          <w:marLeft w:val="0"/>
          <w:marRight w:val="0"/>
          <w:marTop w:val="0"/>
          <w:marBottom w:val="0"/>
          <w:divBdr>
            <w:top w:val="none" w:sz="0" w:space="0" w:color="auto"/>
            <w:left w:val="none" w:sz="0" w:space="0" w:color="auto"/>
            <w:bottom w:val="none" w:sz="0" w:space="0" w:color="auto"/>
            <w:right w:val="none" w:sz="0" w:space="0" w:color="auto"/>
          </w:divBdr>
        </w:div>
        <w:div w:id="273557481">
          <w:marLeft w:val="0"/>
          <w:marRight w:val="0"/>
          <w:marTop w:val="0"/>
          <w:marBottom w:val="0"/>
          <w:divBdr>
            <w:top w:val="none" w:sz="0" w:space="0" w:color="auto"/>
            <w:left w:val="none" w:sz="0" w:space="0" w:color="auto"/>
            <w:bottom w:val="none" w:sz="0" w:space="0" w:color="auto"/>
            <w:right w:val="none" w:sz="0" w:space="0" w:color="auto"/>
          </w:divBdr>
        </w:div>
        <w:div w:id="410851406">
          <w:marLeft w:val="0"/>
          <w:marRight w:val="0"/>
          <w:marTop w:val="0"/>
          <w:marBottom w:val="0"/>
          <w:divBdr>
            <w:top w:val="none" w:sz="0" w:space="0" w:color="auto"/>
            <w:left w:val="none" w:sz="0" w:space="0" w:color="auto"/>
            <w:bottom w:val="none" w:sz="0" w:space="0" w:color="auto"/>
            <w:right w:val="none" w:sz="0" w:space="0" w:color="auto"/>
          </w:divBdr>
        </w:div>
        <w:div w:id="448622916">
          <w:marLeft w:val="0"/>
          <w:marRight w:val="0"/>
          <w:marTop w:val="0"/>
          <w:marBottom w:val="0"/>
          <w:divBdr>
            <w:top w:val="none" w:sz="0" w:space="0" w:color="auto"/>
            <w:left w:val="none" w:sz="0" w:space="0" w:color="auto"/>
            <w:bottom w:val="none" w:sz="0" w:space="0" w:color="auto"/>
            <w:right w:val="none" w:sz="0" w:space="0" w:color="auto"/>
          </w:divBdr>
        </w:div>
        <w:div w:id="541791818">
          <w:marLeft w:val="0"/>
          <w:marRight w:val="0"/>
          <w:marTop w:val="0"/>
          <w:marBottom w:val="0"/>
          <w:divBdr>
            <w:top w:val="none" w:sz="0" w:space="0" w:color="auto"/>
            <w:left w:val="none" w:sz="0" w:space="0" w:color="auto"/>
            <w:bottom w:val="none" w:sz="0" w:space="0" w:color="auto"/>
            <w:right w:val="none" w:sz="0" w:space="0" w:color="auto"/>
          </w:divBdr>
        </w:div>
        <w:div w:id="637958037">
          <w:marLeft w:val="0"/>
          <w:marRight w:val="0"/>
          <w:marTop w:val="0"/>
          <w:marBottom w:val="0"/>
          <w:divBdr>
            <w:top w:val="none" w:sz="0" w:space="0" w:color="auto"/>
            <w:left w:val="none" w:sz="0" w:space="0" w:color="auto"/>
            <w:bottom w:val="none" w:sz="0" w:space="0" w:color="auto"/>
            <w:right w:val="none" w:sz="0" w:space="0" w:color="auto"/>
          </w:divBdr>
        </w:div>
        <w:div w:id="652370462">
          <w:marLeft w:val="0"/>
          <w:marRight w:val="0"/>
          <w:marTop w:val="0"/>
          <w:marBottom w:val="0"/>
          <w:divBdr>
            <w:top w:val="none" w:sz="0" w:space="0" w:color="auto"/>
            <w:left w:val="none" w:sz="0" w:space="0" w:color="auto"/>
            <w:bottom w:val="none" w:sz="0" w:space="0" w:color="auto"/>
            <w:right w:val="none" w:sz="0" w:space="0" w:color="auto"/>
          </w:divBdr>
        </w:div>
        <w:div w:id="709845760">
          <w:marLeft w:val="0"/>
          <w:marRight w:val="0"/>
          <w:marTop w:val="0"/>
          <w:marBottom w:val="0"/>
          <w:divBdr>
            <w:top w:val="none" w:sz="0" w:space="0" w:color="auto"/>
            <w:left w:val="none" w:sz="0" w:space="0" w:color="auto"/>
            <w:bottom w:val="none" w:sz="0" w:space="0" w:color="auto"/>
            <w:right w:val="none" w:sz="0" w:space="0" w:color="auto"/>
          </w:divBdr>
        </w:div>
        <w:div w:id="804203923">
          <w:marLeft w:val="0"/>
          <w:marRight w:val="0"/>
          <w:marTop w:val="0"/>
          <w:marBottom w:val="0"/>
          <w:divBdr>
            <w:top w:val="none" w:sz="0" w:space="0" w:color="auto"/>
            <w:left w:val="none" w:sz="0" w:space="0" w:color="auto"/>
            <w:bottom w:val="none" w:sz="0" w:space="0" w:color="auto"/>
            <w:right w:val="none" w:sz="0" w:space="0" w:color="auto"/>
          </w:divBdr>
        </w:div>
        <w:div w:id="826868742">
          <w:marLeft w:val="0"/>
          <w:marRight w:val="0"/>
          <w:marTop w:val="0"/>
          <w:marBottom w:val="0"/>
          <w:divBdr>
            <w:top w:val="none" w:sz="0" w:space="0" w:color="auto"/>
            <w:left w:val="none" w:sz="0" w:space="0" w:color="auto"/>
            <w:bottom w:val="none" w:sz="0" w:space="0" w:color="auto"/>
            <w:right w:val="none" w:sz="0" w:space="0" w:color="auto"/>
          </w:divBdr>
        </w:div>
        <w:div w:id="927497385">
          <w:marLeft w:val="0"/>
          <w:marRight w:val="0"/>
          <w:marTop w:val="0"/>
          <w:marBottom w:val="0"/>
          <w:divBdr>
            <w:top w:val="none" w:sz="0" w:space="0" w:color="auto"/>
            <w:left w:val="none" w:sz="0" w:space="0" w:color="auto"/>
            <w:bottom w:val="none" w:sz="0" w:space="0" w:color="auto"/>
            <w:right w:val="none" w:sz="0" w:space="0" w:color="auto"/>
          </w:divBdr>
        </w:div>
        <w:div w:id="1018580663">
          <w:marLeft w:val="0"/>
          <w:marRight w:val="0"/>
          <w:marTop w:val="0"/>
          <w:marBottom w:val="0"/>
          <w:divBdr>
            <w:top w:val="none" w:sz="0" w:space="0" w:color="auto"/>
            <w:left w:val="none" w:sz="0" w:space="0" w:color="auto"/>
            <w:bottom w:val="none" w:sz="0" w:space="0" w:color="auto"/>
            <w:right w:val="none" w:sz="0" w:space="0" w:color="auto"/>
          </w:divBdr>
        </w:div>
        <w:div w:id="1087187435">
          <w:marLeft w:val="0"/>
          <w:marRight w:val="0"/>
          <w:marTop w:val="0"/>
          <w:marBottom w:val="0"/>
          <w:divBdr>
            <w:top w:val="none" w:sz="0" w:space="0" w:color="auto"/>
            <w:left w:val="none" w:sz="0" w:space="0" w:color="auto"/>
            <w:bottom w:val="none" w:sz="0" w:space="0" w:color="auto"/>
            <w:right w:val="none" w:sz="0" w:space="0" w:color="auto"/>
          </w:divBdr>
        </w:div>
        <w:div w:id="1129784522">
          <w:marLeft w:val="0"/>
          <w:marRight w:val="0"/>
          <w:marTop w:val="0"/>
          <w:marBottom w:val="0"/>
          <w:divBdr>
            <w:top w:val="none" w:sz="0" w:space="0" w:color="auto"/>
            <w:left w:val="none" w:sz="0" w:space="0" w:color="auto"/>
            <w:bottom w:val="none" w:sz="0" w:space="0" w:color="auto"/>
            <w:right w:val="none" w:sz="0" w:space="0" w:color="auto"/>
          </w:divBdr>
        </w:div>
        <w:div w:id="1213151110">
          <w:marLeft w:val="0"/>
          <w:marRight w:val="0"/>
          <w:marTop w:val="0"/>
          <w:marBottom w:val="0"/>
          <w:divBdr>
            <w:top w:val="none" w:sz="0" w:space="0" w:color="auto"/>
            <w:left w:val="none" w:sz="0" w:space="0" w:color="auto"/>
            <w:bottom w:val="none" w:sz="0" w:space="0" w:color="auto"/>
            <w:right w:val="none" w:sz="0" w:space="0" w:color="auto"/>
          </w:divBdr>
        </w:div>
        <w:div w:id="1236664833">
          <w:marLeft w:val="0"/>
          <w:marRight w:val="0"/>
          <w:marTop w:val="0"/>
          <w:marBottom w:val="0"/>
          <w:divBdr>
            <w:top w:val="none" w:sz="0" w:space="0" w:color="auto"/>
            <w:left w:val="none" w:sz="0" w:space="0" w:color="auto"/>
            <w:bottom w:val="none" w:sz="0" w:space="0" w:color="auto"/>
            <w:right w:val="none" w:sz="0" w:space="0" w:color="auto"/>
          </w:divBdr>
        </w:div>
        <w:div w:id="1256326645">
          <w:marLeft w:val="0"/>
          <w:marRight w:val="0"/>
          <w:marTop w:val="0"/>
          <w:marBottom w:val="0"/>
          <w:divBdr>
            <w:top w:val="none" w:sz="0" w:space="0" w:color="auto"/>
            <w:left w:val="none" w:sz="0" w:space="0" w:color="auto"/>
            <w:bottom w:val="none" w:sz="0" w:space="0" w:color="auto"/>
            <w:right w:val="none" w:sz="0" w:space="0" w:color="auto"/>
          </w:divBdr>
        </w:div>
        <w:div w:id="1362631218">
          <w:marLeft w:val="0"/>
          <w:marRight w:val="0"/>
          <w:marTop w:val="0"/>
          <w:marBottom w:val="0"/>
          <w:divBdr>
            <w:top w:val="none" w:sz="0" w:space="0" w:color="auto"/>
            <w:left w:val="none" w:sz="0" w:space="0" w:color="auto"/>
            <w:bottom w:val="none" w:sz="0" w:space="0" w:color="auto"/>
            <w:right w:val="none" w:sz="0" w:space="0" w:color="auto"/>
          </w:divBdr>
        </w:div>
        <w:div w:id="1494568650">
          <w:marLeft w:val="0"/>
          <w:marRight w:val="0"/>
          <w:marTop w:val="0"/>
          <w:marBottom w:val="0"/>
          <w:divBdr>
            <w:top w:val="none" w:sz="0" w:space="0" w:color="auto"/>
            <w:left w:val="none" w:sz="0" w:space="0" w:color="auto"/>
            <w:bottom w:val="none" w:sz="0" w:space="0" w:color="auto"/>
            <w:right w:val="none" w:sz="0" w:space="0" w:color="auto"/>
          </w:divBdr>
        </w:div>
        <w:div w:id="1623804455">
          <w:marLeft w:val="0"/>
          <w:marRight w:val="0"/>
          <w:marTop w:val="0"/>
          <w:marBottom w:val="0"/>
          <w:divBdr>
            <w:top w:val="none" w:sz="0" w:space="0" w:color="auto"/>
            <w:left w:val="none" w:sz="0" w:space="0" w:color="auto"/>
            <w:bottom w:val="none" w:sz="0" w:space="0" w:color="auto"/>
            <w:right w:val="none" w:sz="0" w:space="0" w:color="auto"/>
          </w:divBdr>
        </w:div>
        <w:div w:id="1661077585">
          <w:marLeft w:val="0"/>
          <w:marRight w:val="0"/>
          <w:marTop w:val="0"/>
          <w:marBottom w:val="0"/>
          <w:divBdr>
            <w:top w:val="none" w:sz="0" w:space="0" w:color="auto"/>
            <w:left w:val="none" w:sz="0" w:space="0" w:color="auto"/>
            <w:bottom w:val="none" w:sz="0" w:space="0" w:color="auto"/>
            <w:right w:val="none" w:sz="0" w:space="0" w:color="auto"/>
          </w:divBdr>
        </w:div>
        <w:div w:id="1704400751">
          <w:marLeft w:val="0"/>
          <w:marRight w:val="0"/>
          <w:marTop w:val="0"/>
          <w:marBottom w:val="0"/>
          <w:divBdr>
            <w:top w:val="none" w:sz="0" w:space="0" w:color="auto"/>
            <w:left w:val="none" w:sz="0" w:space="0" w:color="auto"/>
            <w:bottom w:val="none" w:sz="0" w:space="0" w:color="auto"/>
            <w:right w:val="none" w:sz="0" w:space="0" w:color="auto"/>
          </w:divBdr>
        </w:div>
        <w:div w:id="1732386868">
          <w:marLeft w:val="0"/>
          <w:marRight w:val="0"/>
          <w:marTop w:val="0"/>
          <w:marBottom w:val="0"/>
          <w:divBdr>
            <w:top w:val="none" w:sz="0" w:space="0" w:color="auto"/>
            <w:left w:val="none" w:sz="0" w:space="0" w:color="auto"/>
            <w:bottom w:val="none" w:sz="0" w:space="0" w:color="auto"/>
            <w:right w:val="none" w:sz="0" w:space="0" w:color="auto"/>
          </w:divBdr>
        </w:div>
        <w:div w:id="1770198820">
          <w:marLeft w:val="0"/>
          <w:marRight w:val="0"/>
          <w:marTop w:val="0"/>
          <w:marBottom w:val="0"/>
          <w:divBdr>
            <w:top w:val="none" w:sz="0" w:space="0" w:color="auto"/>
            <w:left w:val="none" w:sz="0" w:space="0" w:color="auto"/>
            <w:bottom w:val="none" w:sz="0" w:space="0" w:color="auto"/>
            <w:right w:val="none" w:sz="0" w:space="0" w:color="auto"/>
          </w:divBdr>
        </w:div>
        <w:div w:id="1771465732">
          <w:marLeft w:val="0"/>
          <w:marRight w:val="0"/>
          <w:marTop w:val="0"/>
          <w:marBottom w:val="0"/>
          <w:divBdr>
            <w:top w:val="none" w:sz="0" w:space="0" w:color="auto"/>
            <w:left w:val="none" w:sz="0" w:space="0" w:color="auto"/>
            <w:bottom w:val="none" w:sz="0" w:space="0" w:color="auto"/>
            <w:right w:val="none" w:sz="0" w:space="0" w:color="auto"/>
          </w:divBdr>
        </w:div>
        <w:div w:id="1785884939">
          <w:marLeft w:val="0"/>
          <w:marRight w:val="0"/>
          <w:marTop w:val="0"/>
          <w:marBottom w:val="0"/>
          <w:divBdr>
            <w:top w:val="none" w:sz="0" w:space="0" w:color="auto"/>
            <w:left w:val="none" w:sz="0" w:space="0" w:color="auto"/>
            <w:bottom w:val="none" w:sz="0" w:space="0" w:color="auto"/>
            <w:right w:val="none" w:sz="0" w:space="0" w:color="auto"/>
          </w:divBdr>
        </w:div>
        <w:div w:id="1805391833">
          <w:marLeft w:val="0"/>
          <w:marRight w:val="0"/>
          <w:marTop w:val="0"/>
          <w:marBottom w:val="0"/>
          <w:divBdr>
            <w:top w:val="none" w:sz="0" w:space="0" w:color="auto"/>
            <w:left w:val="none" w:sz="0" w:space="0" w:color="auto"/>
            <w:bottom w:val="none" w:sz="0" w:space="0" w:color="auto"/>
            <w:right w:val="none" w:sz="0" w:space="0" w:color="auto"/>
          </w:divBdr>
        </w:div>
        <w:div w:id="1860701751">
          <w:marLeft w:val="0"/>
          <w:marRight w:val="0"/>
          <w:marTop w:val="0"/>
          <w:marBottom w:val="0"/>
          <w:divBdr>
            <w:top w:val="none" w:sz="0" w:space="0" w:color="auto"/>
            <w:left w:val="none" w:sz="0" w:space="0" w:color="auto"/>
            <w:bottom w:val="none" w:sz="0" w:space="0" w:color="auto"/>
            <w:right w:val="none" w:sz="0" w:space="0" w:color="auto"/>
          </w:divBdr>
        </w:div>
        <w:div w:id="1892962942">
          <w:marLeft w:val="0"/>
          <w:marRight w:val="0"/>
          <w:marTop w:val="0"/>
          <w:marBottom w:val="0"/>
          <w:divBdr>
            <w:top w:val="none" w:sz="0" w:space="0" w:color="auto"/>
            <w:left w:val="none" w:sz="0" w:space="0" w:color="auto"/>
            <w:bottom w:val="none" w:sz="0" w:space="0" w:color="auto"/>
            <w:right w:val="none" w:sz="0" w:space="0" w:color="auto"/>
          </w:divBdr>
        </w:div>
        <w:div w:id="1905020636">
          <w:marLeft w:val="0"/>
          <w:marRight w:val="0"/>
          <w:marTop w:val="0"/>
          <w:marBottom w:val="0"/>
          <w:divBdr>
            <w:top w:val="none" w:sz="0" w:space="0" w:color="auto"/>
            <w:left w:val="none" w:sz="0" w:space="0" w:color="auto"/>
            <w:bottom w:val="none" w:sz="0" w:space="0" w:color="auto"/>
            <w:right w:val="none" w:sz="0" w:space="0" w:color="auto"/>
          </w:divBdr>
        </w:div>
        <w:div w:id="2035157643">
          <w:marLeft w:val="0"/>
          <w:marRight w:val="0"/>
          <w:marTop w:val="0"/>
          <w:marBottom w:val="0"/>
          <w:divBdr>
            <w:top w:val="none" w:sz="0" w:space="0" w:color="auto"/>
            <w:left w:val="none" w:sz="0" w:space="0" w:color="auto"/>
            <w:bottom w:val="none" w:sz="0" w:space="0" w:color="auto"/>
            <w:right w:val="none" w:sz="0" w:space="0" w:color="auto"/>
          </w:divBdr>
        </w:div>
        <w:div w:id="2062169892">
          <w:marLeft w:val="0"/>
          <w:marRight w:val="0"/>
          <w:marTop w:val="0"/>
          <w:marBottom w:val="0"/>
          <w:divBdr>
            <w:top w:val="none" w:sz="0" w:space="0" w:color="auto"/>
            <w:left w:val="none" w:sz="0" w:space="0" w:color="auto"/>
            <w:bottom w:val="none" w:sz="0" w:space="0" w:color="auto"/>
            <w:right w:val="none" w:sz="0" w:space="0" w:color="auto"/>
          </w:divBdr>
        </w:div>
        <w:div w:id="2117213038">
          <w:marLeft w:val="0"/>
          <w:marRight w:val="0"/>
          <w:marTop w:val="0"/>
          <w:marBottom w:val="0"/>
          <w:divBdr>
            <w:top w:val="none" w:sz="0" w:space="0" w:color="auto"/>
            <w:left w:val="none" w:sz="0" w:space="0" w:color="auto"/>
            <w:bottom w:val="none" w:sz="0" w:space="0" w:color="auto"/>
            <w:right w:val="none" w:sz="0" w:space="0" w:color="auto"/>
          </w:divBdr>
        </w:div>
      </w:divsChild>
    </w:div>
    <w:div w:id="408617075">
      <w:bodyDiv w:val="1"/>
      <w:marLeft w:val="0"/>
      <w:marRight w:val="0"/>
      <w:marTop w:val="0"/>
      <w:marBottom w:val="0"/>
      <w:divBdr>
        <w:top w:val="none" w:sz="0" w:space="0" w:color="auto"/>
        <w:left w:val="none" w:sz="0" w:space="0" w:color="auto"/>
        <w:bottom w:val="none" w:sz="0" w:space="0" w:color="auto"/>
        <w:right w:val="none" w:sz="0" w:space="0" w:color="auto"/>
      </w:divBdr>
    </w:div>
    <w:div w:id="413090420">
      <w:bodyDiv w:val="1"/>
      <w:marLeft w:val="0"/>
      <w:marRight w:val="0"/>
      <w:marTop w:val="0"/>
      <w:marBottom w:val="0"/>
      <w:divBdr>
        <w:top w:val="none" w:sz="0" w:space="0" w:color="auto"/>
        <w:left w:val="none" w:sz="0" w:space="0" w:color="auto"/>
        <w:bottom w:val="none" w:sz="0" w:space="0" w:color="auto"/>
        <w:right w:val="none" w:sz="0" w:space="0" w:color="auto"/>
      </w:divBdr>
      <w:divsChild>
        <w:div w:id="15541304">
          <w:marLeft w:val="0"/>
          <w:marRight w:val="0"/>
          <w:marTop w:val="0"/>
          <w:marBottom w:val="0"/>
          <w:divBdr>
            <w:top w:val="none" w:sz="0" w:space="0" w:color="auto"/>
            <w:left w:val="none" w:sz="0" w:space="0" w:color="auto"/>
            <w:bottom w:val="none" w:sz="0" w:space="0" w:color="auto"/>
            <w:right w:val="none" w:sz="0" w:space="0" w:color="auto"/>
          </w:divBdr>
        </w:div>
        <w:div w:id="20984366">
          <w:marLeft w:val="0"/>
          <w:marRight w:val="0"/>
          <w:marTop w:val="0"/>
          <w:marBottom w:val="0"/>
          <w:divBdr>
            <w:top w:val="none" w:sz="0" w:space="0" w:color="auto"/>
            <w:left w:val="none" w:sz="0" w:space="0" w:color="auto"/>
            <w:bottom w:val="none" w:sz="0" w:space="0" w:color="auto"/>
            <w:right w:val="none" w:sz="0" w:space="0" w:color="auto"/>
          </w:divBdr>
        </w:div>
        <w:div w:id="35273971">
          <w:marLeft w:val="0"/>
          <w:marRight w:val="0"/>
          <w:marTop w:val="0"/>
          <w:marBottom w:val="0"/>
          <w:divBdr>
            <w:top w:val="none" w:sz="0" w:space="0" w:color="auto"/>
            <w:left w:val="none" w:sz="0" w:space="0" w:color="auto"/>
            <w:bottom w:val="none" w:sz="0" w:space="0" w:color="auto"/>
            <w:right w:val="none" w:sz="0" w:space="0" w:color="auto"/>
          </w:divBdr>
        </w:div>
        <w:div w:id="55595933">
          <w:marLeft w:val="0"/>
          <w:marRight w:val="0"/>
          <w:marTop w:val="0"/>
          <w:marBottom w:val="0"/>
          <w:divBdr>
            <w:top w:val="none" w:sz="0" w:space="0" w:color="auto"/>
            <w:left w:val="none" w:sz="0" w:space="0" w:color="auto"/>
            <w:bottom w:val="none" w:sz="0" w:space="0" w:color="auto"/>
            <w:right w:val="none" w:sz="0" w:space="0" w:color="auto"/>
          </w:divBdr>
        </w:div>
        <w:div w:id="61754689">
          <w:marLeft w:val="0"/>
          <w:marRight w:val="0"/>
          <w:marTop w:val="0"/>
          <w:marBottom w:val="0"/>
          <w:divBdr>
            <w:top w:val="none" w:sz="0" w:space="0" w:color="auto"/>
            <w:left w:val="none" w:sz="0" w:space="0" w:color="auto"/>
            <w:bottom w:val="none" w:sz="0" w:space="0" w:color="auto"/>
            <w:right w:val="none" w:sz="0" w:space="0" w:color="auto"/>
          </w:divBdr>
        </w:div>
        <w:div w:id="71124215">
          <w:marLeft w:val="0"/>
          <w:marRight w:val="0"/>
          <w:marTop w:val="0"/>
          <w:marBottom w:val="0"/>
          <w:divBdr>
            <w:top w:val="none" w:sz="0" w:space="0" w:color="auto"/>
            <w:left w:val="none" w:sz="0" w:space="0" w:color="auto"/>
            <w:bottom w:val="none" w:sz="0" w:space="0" w:color="auto"/>
            <w:right w:val="none" w:sz="0" w:space="0" w:color="auto"/>
          </w:divBdr>
        </w:div>
        <w:div w:id="79720421">
          <w:marLeft w:val="0"/>
          <w:marRight w:val="0"/>
          <w:marTop w:val="0"/>
          <w:marBottom w:val="0"/>
          <w:divBdr>
            <w:top w:val="none" w:sz="0" w:space="0" w:color="auto"/>
            <w:left w:val="none" w:sz="0" w:space="0" w:color="auto"/>
            <w:bottom w:val="none" w:sz="0" w:space="0" w:color="auto"/>
            <w:right w:val="none" w:sz="0" w:space="0" w:color="auto"/>
          </w:divBdr>
        </w:div>
        <w:div w:id="85156922">
          <w:marLeft w:val="0"/>
          <w:marRight w:val="0"/>
          <w:marTop w:val="0"/>
          <w:marBottom w:val="0"/>
          <w:divBdr>
            <w:top w:val="none" w:sz="0" w:space="0" w:color="auto"/>
            <w:left w:val="none" w:sz="0" w:space="0" w:color="auto"/>
            <w:bottom w:val="none" w:sz="0" w:space="0" w:color="auto"/>
            <w:right w:val="none" w:sz="0" w:space="0" w:color="auto"/>
          </w:divBdr>
        </w:div>
        <w:div w:id="87234944">
          <w:marLeft w:val="0"/>
          <w:marRight w:val="0"/>
          <w:marTop w:val="0"/>
          <w:marBottom w:val="0"/>
          <w:divBdr>
            <w:top w:val="none" w:sz="0" w:space="0" w:color="auto"/>
            <w:left w:val="none" w:sz="0" w:space="0" w:color="auto"/>
            <w:bottom w:val="none" w:sz="0" w:space="0" w:color="auto"/>
            <w:right w:val="none" w:sz="0" w:space="0" w:color="auto"/>
          </w:divBdr>
        </w:div>
        <w:div w:id="91707784">
          <w:marLeft w:val="0"/>
          <w:marRight w:val="0"/>
          <w:marTop w:val="0"/>
          <w:marBottom w:val="0"/>
          <w:divBdr>
            <w:top w:val="none" w:sz="0" w:space="0" w:color="auto"/>
            <w:left w:val="none" w:sz="0" w:space="0" w:color="auto"/>
            <w:bottom w:val="none" w:sz="0" w:space="0" w:color="auto"/>
            <w:right w:val="none" w:sz="0" w:space="0" w:color="auto"/>
          </w:divBdr>
        </w:div>
        <w:div w:id="113134493">
          <w:marLeft w:val="0"/>
          <w:marRight w:val="0"/>
          <w:marTop w:val="0"/>
          <w:marBottom w:val="0"/>
          <w:divBdr>
            <w:top w:val="none" w:sz="0" w:space="0" w:color="auto"/>
            <w:left w:val="none" w:sz="0" w:space="0" w:color="auto"/>
            <w:bottom w:val="none" w:sz="0" w:space="0" w:color="auto"/>
            <w:right w:val="none" w:sz="0" w:space="0" w:color="auto"/>
          </w:divBdr>
        </w:div>
        <w:div w:id="118886111">
          <w:marLeft w:val="0"/>
          <w:marRight w:val="0"/>
          <w:marTop w:val="0"/>
          <w:marBottom w:val="0"/>
          <w:divBdr>
            <w:top w:val="none" w:sz="0" w:space="0" w:color="auto"/>
            <w:left w:val="none" w:sz="0" w:space="0" w:color="auto"/>
            <w:bottom w:val="none" w:sz="0" w:space="0" w:color="auto"/>
            <w:right w:val="none" w:sz="0" w:space="0" w:color="auto"/>
          </w:divBdr>
        </w:div>
        <w:div w:id="120803537">
          <w:marLeft w:val="0"/>
          <w:marRight w:val="0"/>
          <w:marTop w:val="0"/>
          <w:marBottom w:val="0"/>
          <w:divBdr>
            <w:top w:val="none" w:sz="0" w:space="0" w:color="auto"/>
            <w:left w:val="none" w:sz="0" w:space="0" w:color="auto"/>
            <w:bottom w:val="none" w:sz="0" w:space="0" w:color="auto"/>
            <w:right w:val="none" w:sz="0" w:space="0" w:color="auto"/>
          </w:divBdr>
        </w:div>
        <w:div w:id="124278828">
          <w:marLeft w:val="0"/>
          <w:marRight w:val="0"/>
          <w:marTop w:val="0"/>
          <w:marBottom w:val="0"/>
          <w:divBdr>
            <w:top w:val="none" w:sz="0" w:space="0" w:color="auto"/>
            <w:left w:val="none" w:sz="0" w:space="0" w:color="auto"/>
            <w:bottom w:val="none" w:sz="0" w:space="0" w:color="auto"/>
            <w:right w:val="none" w:sz="0" w:space="0" w:color="auto"/>
          </w:divBdr>
        </w:div>
        <w:div w:id="129985895">
          <w:marLeft w:val="0"/>
          <w:marRight w:val="0"/>
          <w:marTop w:val="0"/>
          <w:marBottom w:val="0"/>
          <w:divBdr>
            <w:top w:val="none" w:sz="0" w:space="0" w:color="auto"/>
            <w:left w:val="none" w:sz="0" w:space="0" w:color="auto"/>
            <w:bottom w:val="none" w:sz="0" w:space="0" w:color="auto"/>
            <w:right w:val="none" w:sz="0" w:space="0" w:color="auto"/>
          </w:divBdr>
        </w:div>
        <w:div w:id="132408724">
          <w:marLeft w:val="0"/>
          <w:marRight w:val="0"/>
          <w:marTop w:val="0"/>
          <w:marBottom w:val="0"/>
          <w:divBdr>
            <w:top w:val="none" w:sz="0" w:space="0" w:color="auto"/>
            <w:left w:val="none" w:sz="0" w:space="0" w:color="auto"/>
            <w:bottom w:val="none" w:sz="0" w:space="0" w:color="auto"/>
            <w:right w:val="none" w:sz="0" w:space="0" w:color="auto"/>
          </w:divBdr>
        </w:div>
        <w:div w:id="134182595">
          <w:marLeft w:val="0"/>
          <w:marRight w:val="0"/>
          <w:marTop w:val="0"/>
          <w:marBottom w:val="0"/>
          <w:divBdr>
            <w:top w:val="none" w:sz="0" w:space="0" w:color="auto"/>
            <w:left w:val="none" w:sz="0" w:space="0" w:color="auto"/>
            <w:bottom w:val="none" w:sz="0" w:space="0" w:color="auto"/>
            <w:right w:val="none" w:sz="0" w:space="0" w:color="auto"/>
          </w:divBdr>
        </w:div>
        <w:div w:id="139344812">
          <w:marLeft w:val="0"/>
          <w:marRight w:val="0"/>
          <w:marTop w:val="0"/>
          <w:marBottom w:val="0"/>
          <w:divBdr>
            <w:top w:val="none" w:sz="0" w:space="0" w:color="auto"/>
            <w:left w:val="none" w:sz="0" w:space="0" w:color="auto"/>
            <w:bottom w:val="none" w:sz="0" w:space="0" w:color="auto"/>
            <w:right w:val="none" w:sz="0" w:space="0" w:color="auto"/>
          </w:divBdr>
        </w:div>
        <w:div w:id="141041536">
          <w:marLeft w:val="0"/>
          <w:marRight w:val="0"/>
          <w:marTop w:val="0"/>
          <w:marBottom w:val="0"/>
          <w:divBdr>
            <w:top w:val="none" w:sz="0" w:space="0" w:color="auto"/>
            <w:left w:val="none" w:sz="0" w:space="0" w:color="auto"/>
            <w:bottom w:val="none" w:sz="0" w:space="0" w:color="auto"/>
            <w:right w:val="none" w:sz="0" w:space="0" w:color="auto"/>
          </w:divBdr>
        </w:div>
        <w:div w:id="142621876">
          <w:marLeft w:val="0"/>
          <w:marRight w:val="0"/>
          <w:marTop w:val="0"/>
          <w:marBottom w:val="0"/>
          <w:divBdr>
            <w:top w:val="none" w:sz="0" w:space="0" w:color="auto"/>
            <w:left w:val="none" w:sz="0" w:space="0" w:color="auto"/>
            <w:bottom w:val="none" w:sz="0" w:space="0" w:color="auto"/>
            <w:right w:val="none" w:sz="0" w:space="0" w:color="auto"/>
          </w:divBdr>
        </w:div>
        <w:div w:id="144664519">
          <w:marLeft w:val="0"/>
          <w:marRight w:val="0"/>
          <w:marTop w:val="0"/>
          <w:marBottom w:val="0"/>
          <w:divBdr>
            <w:top w:val="none" w:sz="0" w:space="0" w:color="auto"/>
            <w:left w:val="none" w:sz="0" w:space="0" w:color="auto"/>
            <w:bottom w:val="none" w:sz="0" w:space="0" w:color="auto"/>
            <w:right w:val="none" w:sz="0" w:space="0" w:color="auto"/>
          </w:divBdr>
        </w:div>
        <w:div w:id="163056322">
          <w:marLeft w:val="0"/>
          <w:marRight w:val="0"/>
          <w:marTop w:val="0"/>
          <w:marBottom w:val="0"/>
          <w:divBdr>
            <w:top w:val="none" w:sz="0" w:space="0" w:color="auto"/>
            <w:left w:val="none" w:sz="0" w:space="0" w:color="auto"/>
            <w:bottom w:val="none" w:sz="0" w:space="0" w:color="auto"/>
            <w:right w:val="none" w:sz="0" w:space="0" w:color="auto"/>
          </w:divBdr>
        </w:div>
        <w:div w:id="165367857">
          <w:marLeft w:val="0"/>
          <w:marRight w:val="0"/>
          <w:marTop w:val="0"/>
          <w:marBottom w:val="0"/>
          <w:divBdr>
            <w:top w:val="none" w:sz="0" w:space="0" w:color="auto"/>
            <w:left w:val="none" w:sz="0" w:space="0" w:color="auto"/>
            <w:bottom w:val="none" w:sz="0" w:space="0" w:color="auto"/>
            <w:right w:val="none" w:sz="0" w:space="0" w:color="auto"/>
          </w:divBdr>
        </w:div>
        <w:div w:id="174006721">
          <w:marLeft w:val="0"/>
          <w:marRight w:val="0"/>
          <w:marTop w:val="0"/>
          <w:marBottom w:val="0"/>
          <w:divBdr>
            <w:top w:val="none" w:sz="0" w:space="0" w:color="auto"/>
            <w:left w:val="none" w:sz="0" w:space="0" w:color="auto"/>
            <w:bottom w:val="none" w:sz="0" w:space="0" w:color="auto"/>
            <w:right w:val="none" w:sz="0" w:space="0" w:color="auto"/>
          </w:divBdr>
        </w:div>
        <w:div w:id="185170781">
          <w:marLeft w:val="0"/>
          <w:marRight w:val="0"/>
          <w:marTop w:val="0"/>
          <w:marBottom w:val="0"/>
          <w:divBdr>
            <w:top w:val="none" w:sz="0" w:space="0" w:color="auto"/>
            <w:left w:val="none" w:sz="0" w:space="0" w:color="auto"/>
            <w:bottom w:val="none" w:sz="0" w:space="0" w:color="auto"/>
            <w:right w:val="none" w:sz="0" w:space="0" w:color="auto"/>
          </w:divBdr>
        </w:div>
        <w:div w:id="200287270">
          <w:marLeft w:val="0"/>
          <w:marRight w:val="0"/>
          <w:marTop w:val="0"/>
          <w:marBottom w:val="0"/>
          <w:divBdr>
            <w:top w:val="none" w:sz="0" w:space="0" w:color="auto"/>
            <w:left w:val="none" w:sz="0" w:space="0" w:color="auto"/>
            <w:bottom w:val="none" w:sz="0" w:space="0" w:color="auto"/>
            <w:right w:val="none" w:sz="0" w:space="0" w:color="auto"/>
          </w:divBdr>
        </w:div>
        <w:div w:id="205021100">
          <w:marLeft w:val="0"/>
          <w:marRight w:val="0"/>
          <w:marTop w:val="0"/>
          <w:marBottom w:val="0"/>
          <w:divBdr>
            <w:top w:val="none" w:sz="0" w:space="0" w:color="auto"/>
            <w:left w:val="none" w:sz="0" w:space="0" w:color="auto"/>
            <w:bottom w:val="none" w:sz="0" w:space="0" w:color="auto"/>
            <w:right w:val="none" w:sz="0" w:space="0" w:color="auto"/>
          </w:divBdr>
        </w:div>
        <w:div w:id="212547739">
          <w:marLeft w:val="0"/>
          <w:marRight w:val="0"/>
          <w:marTop w:val="0"/>
          <w:marBottom w:val="0"/>
          <w:divBdr>
            <w:top w:val="none" w:sz="0" w:space="0" w:color="auto"/>
            <w:left w:val="none" w:sz="0" w:space="0" w:color="auto"/>
            <w:bottom w:val="none" w:sz="0" w:space="0" w:color="auto"/>
            <w:right w:val="none" w:sz="0" w:space="0" w:color="auto"/>
          </w:divBdr>
        </w:div>
        <w:div w:id="213203400">
          <w:marLeft w:val="0"/>
          <w:marRight w:val="0"/>
          <w:marTop w:val="0"/>
          <w:marBottom w:val="0"/>
          <w:divBdr>
            <w:top w:val="none" w:sz="0" w:space="0" w:color="auto"/>
            <w:left w:val="none" w:sz="0" w:space="0" w:color="auto"/>
            <w:bottom w:val="none" w:sz="0" w:space="0" w:color="auto"/>
            <w:right w:val="none" w:sz="0" w:space="0" w:color="auto"/>
          </w:divBdr>
        </w:div>
        <w:div w:id="218899955">
          <w:marLeft w:val="0"/>
          <w:marRight w:val="0"/>
          <w:marTop w:val="0"/>
          <w:marBottom w:val="0"/>
          <w:divBdr>
            <w:top w:val="none" w:sz="0" w:space="0" w:color="auto"/>
            <w:left w:val="none" w:sz="0" w:space="0" w:color="auto"/>
            <w:bottom w:val="none" w:sz="0" w:space="0" w:color="auto"/>
            <w:right w:val="none" w:sz="0" w:space="0" w:color="auto"/>
          </w:divBdr>
        </w:div>
        <w:div w:id="237061781">
          <w:marLeft w:val="0"/>
          <w:marRight w:val="0"/>
          <w:marTop w:val="0"/>
          <w:marBottom w:val="0"/>
          <w:divBdr>
            <w:top w:val="none" w:sz="0" w:space="0" w:color="auto"/>
            <w:left w:val="none" w:sz="0" w:space="0" w:color="auto"/>
            <w:bottom w:val="none" w:sz="0" w:space="0" w:color="auto"/>
            <w:right w:val="none" w:sz="0" w:space="0" w:color="auto"/>
          </w:divBdr>
        </w:div>
        <w:div w:id="238099151">
          <w:marLeft w:val="0"/>
          <w:marRight w:val="0"/>
          <w:marTop w:val="0"/>
          <w:marBottom w:val="0"/>
          <w:divBdr>
            <w:top w:val="none" w:sz="0" w:space="0" w:color="auto"/>
            <w:left w:val="none" w:sz="0" w:space="0" w:color="auto"/>
            <w:bottom w:val="none" w:sz="0" w:space="0" w:color="auto"/>
            <w:right w:val="none" w:sz="0" w:space="0" w:color="auto"/>
          </w:divBdr>
        </w:div>
        <w:div w:id="258416839">
          <w:marLeft w:val="0"/>
          <w:marRight w:val="0"/>
          <w:marTop w:val="0"/>
          <w:marBottom w:val="0"/>
          <w:divBdr>
            <w:top w:val="none" w:sz="0" w:space="0" w:color="auto"/>
            <w:left w:val="none" w:sz="0" w:space="0" w:color="auto"/>
            <w:bottom w:val="none" w:sz="0" w:space="0" w:color="auto"/>
            <w:right w:val="none" w:sz="0" w:space="0" w:color="auto"/>
          </w:divBdr>
        </w:div>
        <w:div w:id="260721214">
          <w:marLeft w:val="0"/>
          <w:marRight w:val="0"/>
          <w:marTop w:val="0"/>
          <w:marBottom w:val="0"/>
          <w:divBdr>
            <w:top w:val="none" w:sz="0" w:space="0" w:color="auto"/>
            <w:left w:val="none" w:sz="0" w:space="0" w:color="auto"/>
            <w:bottom w:val="none" w:sz="0" w:space="0" w:color="auto"/>
            <w:right w:val="none" w:sz="0" w:space="0" w:color="auto"/>
          </w:divBdr>
        </w:div>
        <w:div w:id="262419982">
          <w:marLeft w:val="0"/>
          <w:marRight w:val="0"/>
          <w:marTop w:val="0"/>
          <w:marBottom w:val="0"/>
          <w:divBdr>
            <w:top w:val="none" w:sz="0" w:space="0" w:color="auto"/>
            <w:left w:val="none" w:sz="0" w:space="0" w:color="auto"/>
            <w:bottom w:val="none" w:sz="0" w:space="0" w:color="auto"/>
            <w:right w:val="none" w:sz="0" w:space="0" w:color="auto"/>
          </w:divBdr>
        </w:div>
        <w:div w:id="275405537">
          <w:marLeft w:val="0"/>
          <w:marRight w:val="0"/>
          <w:marTop w:val="0"/>
          <w:marBottom w:val="0"/>
          <w:divBdr>
            <w:top w:val="none" w:sz="0" w:space="0" w:color="auto"/>
            <w:left w:val="none" w:sz="0" w:space="0" w:color="auto"/>
            <w:bottom w:val="none" w:sz="0" w:space="0" w:color="auto"/>
            <w:right w:val="none" w:sz="0" w:space="0" w:color="auto"/>
          </w:divBdr>
        </w:div>
        <w:div w:id="302735401">
          <w:marLeft w:val="0"/>
          <w:marRight w:val="0"/>
          <w:marTop w:val="0"/>
          <w:marBottom w:val="0"/>
          <w:divBdr>
            <w:top w:val="none" w:sz="0" w:space="0" w:color="auto"/>
            <w:left w:val="none" w:sz="0" w:space="0" w:color="auto"/>
            <w:bottom w:val="none" w:sz="0" w:space="0" w:color="auto"/>
            <w:right w:val="none" w:sz="0" w:space="0" w:color="auto"/>
          </w:divBdr>
        </w:div>
        <w:div w:id="310066951">
          <w:marLeft w:val="0"/>
          <w:marRight w:val="0"/>
          <w:marTop w:val="0"/>
          <w:marBottom w:val="0"/>
          <w:divBdr>
            <w:top w:val="none" w:sz="0" w:space="0" w:color="auto"/>
            <w:left w:val="none" w:sz="0" w:space="0" w:color="auto"/>
            <w:bottom w:val="none" w:sz="0" w:space="0" w:color="auto"/>
            <w:right w:val="none" w:sz="0" w:space="0" w:color="auto"/>
          </w:divBdr>
        </w:div>
        <w:div w:id="310141073">
          <w:marLeft w:val="0"/>
          <w:marRight w:val="0"/>
          <w:marTop w:val="0"/>
          <w:marBottom w:val="0"/>
          <w:divBdr>
            <w:top w:val="none" w:sz="0" w:space="0" w:color="auto"/>
            <w:left w:val="none" w:sz="0" w:space="0" w:color="auto"/>
            <w:bottom w:val="none" w:sz="0" w:space="0" w:color="auto"/>
            <w:right w:val="none" w:sz="0" w:space="0" w:color="auto"/>
          </w:divBdr>
        </w:div>
        <w:div w:id="336925925">
          <w:marLeft w:val="0"/>
          <w:marRight w:val="0"/>
          <w:marTop w:val="0"/>
          <w:marBottom w:val="0"/>
          <w:divBdr>
            <w:top w:val="none" w:sz="0" w:space="0" w:color="auto"/>
            <w:left w:val="none" w:sz="0" w:space="0" w:color="auto"/>
            <w:bottom w:val="none" w:sz="0" w:space="0" w:color="auto"/>
            <w:right w:val="none" w:sz="0" w:space="0" w:color="auto"/>
          </w:divBdr>
        </w:div>
        <w:div w:id="338776745">
          <w:marLeft w:val="0"/>
          <w:marRight w:val="0"/>
          <w:marTop w:val="0"/>
          <w:marBottom w:val="0"/>
          <w:divBdr>
            <w:top w:val="none" w:sz="0" w:space="0" w:color="auto"/>
            <w:left w:val="none" w:sz="0" w:space="0" w:color="auto"/>
            <w:bottom w:val="none" w:sz="0" w:space="0" w:color="auto"/>
            <w:right w:val="none" w:sz="0" w:space="0" w:color="auto"/>
          </w:divBdr>
        </w:div>
        <w:div w:id="341400840">
          <w:marLeft w:val="0"/>
          <w:marRight w:val="0"/>
          <w:marTop w:val="0"/>
          <w:marBottom w:val="0"/>
          <w:divBdr>
            <w:top w:val="none" w:sz="0" w:space="0" w:color="auto"/>
            <w:left w:val="none" w:sz="0" w:space="0" w:color="auto"/>
            <w:bottom w:val="none" w:sz="0" w:space="0" w:color="auto"/>
            <w:right w:val="none" w:sz="0" w:space="0" w:color="auto"/>
          </w:divBdr>
        </w:div>
        <w:div w:id="344093945">
          <w:marLeft w:val="0"/>
          <w:marRight w:val="0"/>
          <w:marTop w:val="0"/>
          <w:marBottom w:val="0"/>
          <w:divBdr>
            <w:top w:val="none" w:sz="0" w:space="0" w:color="auto"/>
            <w:left w:val="none" w:sz="0" w:space="0" w:color="auto"/>
            <w:bottom w:val="none" w:sz="0" w:space="0" w:color="auto"/>
            <w:right w:val="none" w:sz="0" w:space="0" w:color="auto"/>
          </w:divBdr>
        </w:div>
        <w:div w:id="344211884">
          <w:marLeft w:val="0"/>
          <w:marRight w:val="0"/>
          <w:marTop w:val="0"/>
          <w:marBottom w:val="0"/>
          <w:divBdr>
            <w:top w:val="none" w:sz="0" w:space="0" w:color="auto"/>
            <w:left w:val="none" w:sz="0" w:space="0" w:color="auto"/>
            <w:bottom w:val="none" w:sz="0" w:space="0" w:color="auto"/>
            <w:right w:val="none" w:sz="0" w:space="0" w:color="auto"/>
          </w:divBdr>
        </w:div>
        <w:div w:id="355734505">
          <w:marLeft w:val="0"/>
          <w:marRight w:val="0"/>
          <w:marTop w:val="0"/>
          <w:marBottom w:val="0"/>
          <w:divBdr>
            <w:top w:val="none" w:sz="0" w:space="0" w:color="auto"/>
            <w:left w:val="none" w:sz="0" w:space="0" w:color="auto"/>
            <w:bottom w:val="none" w:sz="0" w:space="0" w:color="auto"/>
            <w:right w:val="none" w:sz="0" w:space="0" w:color="auto"/>
          </w:divBdr>
        </w:div>
        <w:div w:id="402875554">
          <w:marLeft w:val="0"/>
          <w:marRight w:val="0"/>
          <w:marTop w:val="0"/>
          <w:marBottom w:val="0"/>
          <w:divBdr>
            <w:top w:val="none" w:sz="0" w:space="0" w:color="auto"/>
            <w:left w:val="none" w:sz="0" w:space="0" w:color="auto"/>
            <w:bottom w:val="none" w:sz="0" w:space="0" w:color="auto"/>
            <w:right w:val="none" w:sz="0" w:space="0" w:color="auto"/>
          </w:divBdr>
        </w:div>
        <w:div w:id="431559273">
          <w:marLeft w:val="0"/>
          <w:marRight w:val="0"/>
          <w:marTop w:val="0"/>
          <w:marBottom w:val="0"/>
          <w:divBdr>
            <w:top w:val="none" w:sz="0" w:space="0" w:color="auto"/>
            <w:left w:val="none" w:sz="0" w:space="0" w:color="auto"/>
            <w:bottom w:val="none" w:sz="0" w:space="0" w:color="auto"/>
            <w:right w:val="none" w:sz="0" w:space="0" w:color="auto"/>
          </w:divBdr>
        </w:div>
        <w:div w:id="438261620">
          <w:marLeft w:val="0"/>
          <w:marRight w:val="0"/>
          <w:marTop w:val="0"/>
          <w:marBottom w:val="0"/>
          <w:divBdr>
            <w:top w:val="none" w:sz="0" w:space="0" w:color="auto"/>
            <w:left w:val="none" w:sz="0" w:space="0" w:color="auto"/>
            <w:bottom w:val="none" w:sz="0" w:space="0" w:color="auto"/>
            <w:right w:val="none" w:sz="0" w:space="0" w:color="auto"/>
          </w:divBdr>
        </w:div>
        <w:div w:id="445659816">
          <w:marLeft w:val="0"/>
          <w:marRight w:val="0"/>
          <w:marTop w:val="0"/>
          <w:marBottom w:val="0"/>
          <w:divBdr>
            <w:top w:val="none" w:sz="0" w:space="0" w:color="auto"/>
            <w:left w:val="none" w:sz="0" w:space="0" w:color="auto"/>
            <w:bottom w:val="none" w:sz="0" w:space="0" w:color="auto"/>
            <w:right w:val="none" w:sz="0" w:space="0" w:color="auto"/>
          </w:divBdr>
        </w:div>
        <w:div w:id="450633547">
          <w:marLeft w:val="0"/>
          <w:marRight w:val="0"/>
          <w:marTop w:val="0"/>
          <w:marBottom w:val="0"/>
          <w:divBdr>
            <w:top w:val="none" w:sz="0" w:space="0" w:color="auto"/>
            <w:left w:val="none" w:sz="0" w:space="0" w:color="auto"/>
            <w:bottom w:val="none" w:sz="0" w:space="0" w:color="auto"/>
            <w:right w:val="none" w:sz="0" w:space="0" w:color="auto"/>
          </w:divBdr>
        </w:div>
        <w:div w:id="452485331">
          <w:marLeft w:val="0"/>
          <w:marRight w:val="0"/>
          <w:marTop w:val="0"/>
          <w:marBottom w:val="0"/>
          <w:divBdr>
            <w:top w:val="none" w:sz="0" w:space="0" w:color="auto"/>
            <w:left w:val="none" w:sz="0" w:space="0" w:color="auto"/>
            <w:bottom w:val="none" w:sz="0" w:space="0" w:color="auto"/>
            <w:right w:val="none" w:sz="0" w:space="0" w:color="auto"/>
          </w:divBdr>
        </w:div>
        <w:div w:id="453598940">
          <w:marLeft w:val="0"/>
          <w:marRight w:val="0"/>
          <w:marTop w:val="0"/>
          <w:marBottom w:val="0"/>
          <w:divBdr>
            <w:top w:val="none" w:sz="0" w:space="0" w:color="auto"/>
            <w:left w:val="none" w:sz="0" w:space="0" w:color="auto"/>
            <w:bottom w:val="none" w:sz="0" w:space="0" w:color="auto"/>
            <w:right w:val="none" w:sz="0" w:space="0" w:color="auto"/>
          </w:divBdr>
        </w:div>
        <w:div w:id="496388728">
          <w:marLeft w:val="0"/>
          <w:marRight w:val="0"/>
          <w:marTop w:val="0"/>
          <w:marBottom w:val="0"/>
          <w:divBdr>
            <w:top w:val="none" w:sz="0" w:space="0" w:color="auto"/>
            <w:left w:val="none" w:sz="0" w:space="0" w:color="auto"/>
            <w:bottom w:val="none" w:sz="0" w:space="0" w:color="auto"/>
            <w:right w:val="none" w:sz="0" w:space="0" w:color="auto"/>
          </w:divBdr>
        </w:div>
        <w:div w:id="496924320">
          <w:marLeft w:val="0"/>
          <w:marRight w:val="0"/>
          <w:marTop w:val="0"/>
          <w:marBottom w:val="0"/>
          <w:divBdr>
            <w:top w:val="none" w:sz="0" w:space="0" w:color="auto"/>
            <w:left w:val="none" w:sz="0" w:space="0" w:color="auto"/>
            <w:bottom w:val="none" w:sz="0" w:space="0" w:color="auto"/>
            <w:right w:val="none" w:sz="0" w:space="0" w:color="auto"/>
          </w:divBdr>
        </w:div>
        <w:div w:id="497233082">
          <w:marLeft w:val="0"/>
          <w:marRight w:val="0"/>
          <w:marTop w:val="0"/>
          <w:marBottom w:val="0"/>
          <w:divBdr>
            <w:top w:val="none" w:sz="0" w:space="0" w:color="auto"/>
            <w:left w:val="none" w:sz="0" w:space="0" w:color="auto"/>
            <w:bottom w:val="none" w:sz="0" w:space="0" w:color="auto"/>
            <w:right w:val="none" w:sz="0" w:space="0" w:color="auto"/>
          </w:divBdr>
        </w:div>
        <w:div w:id="499546814">
          <w:marLeft w:val="0"/>
          <w:marRight w:val="0"/>
          <w:marTop w:val="0"/>
          <w:marBottom w:val="0"/>
          <w:divBdr>
            <w:top w:val="none" w:sz="0" w:space="0" w:color="auto"/>
            <w:left w:val="none" w:sz="0" w:space="0" w:color="auto"/>
            <w:bottom w:val="none" w:sz="0" w:space="0" w:color="auto"/>
            <w:right w:val="none" w:sz="0" w:space="0" w:color="auto"/>
          </w:divBdr>
        </w:div>
        <w:div w:id="513955013">
          <w:marLeft w:val="0"/>
          <w:marRight w:val="0"/>
          <w:marTop w:val="0"/>
          <w:marBottom w:val="0"/>
          <w:divBdr>
            <w:top w:val="none" w:sz="0" w:space="0" w:color="auto"/>
            <w:left w:val="none" w:sz="0" w:space="0" w:color="auto"/>
            <w:bottom w:val="none" w:sz="0" w:space="0" w:color="auto"/>
            <w:right w:val="none" w:sz="0" w:space="0" w:color="auto"/>
          </w:divBdr>
        </w:div>
        <w:div w:id="522129480">
          <w:marLeft w:val="0"/>
          <w:marRight w:val="0"/>
          <w:marTop w:val="0"/>
          <w:marBottom w:val="0"/>
          <w:divBdr>
            <w:top w:val="none" w:sz="0" w:space="0" w:color="auto"/>
            <w:left w:val="none" w:sz="0" w:space="0" w:color="auto"/>
            <w:bottom w:val="none" w:sz="0" w:space="0" w:color="auto"/>
            <w:right w:val="none" w:sz="0" w:space="0" w:color="auto"/>
          </w:divBdr>
        </w:div>
        <w:div w:id="533539201">
          <w:marLeft w:val="0"/>
          <w:marRight w:val="0"/>
          <w:marTop w:val="0"/>
          <w:marBottom w:val="0"/>
          <w:divBdr>
            <w:top w:val="none" w:sz="0" w:space="0" w:color="auto"/>
            <w:left w:val="none" w:sz="0" w:space="0" w:color="auto"/>
            <w:bottom w:val="none" w:sz="0" w:space="0" w:color="auto"/>
            <w:right w:val="none" w:sz="0" w:space="0" w:color="auto"/>
          </w:divBdr>
        </w:div>
        <w:div w:id="542714173">
          <w:marLeft w:val="0"/>
          <w:marRight w:val="0"/>
          <w:marTop w:val="0"/>
          <w:marBottom w:val="0"/>
          <w:divBdr>
            <w:top w:val="none" w:sz="0" w:space="0" w:color="auto"/>
            <w:left w:val="none" w:sz="0" w:space="0" w:color="auto"/>
            <w:bottom w:val="none" w:sz="0" w:space="0" w:color="auto"/>
            <w:right w:val="none" w:sz="0" w:space="0" w:color="auto"/>
          </w:divBdr>
        </w:div>
        <w:div w:id="544178144">
          <w:marLeft w:val="0"/>
          <w:marRight w:val="0"/>
          <w:marTop w:val="0"/>
          <w:marBottom w:val="0"/>
          <w:divBdr>
            <w:top w:val="none" w:sz="0" w:space="0" w:color="auto"/>
            <w:left w:val="none" w:sz="0" w:space="0" w:color="auto"/>
            <w:bottom w:val="none" w:sz="0" w:space="0" w:color="auto"/>
            <w:right w:val="none" w:sz="0" w:space="0" w:color="auto"/>
          </w:divBdr>
        </w:div>
        <w:div w:id="549464736">
          <w:marLeft w:val="0"/>
          <w:marRight w:val="0"/>
          <w:marTop w:val="0"/>
          <w:marBottom w:val="0"/>
          <w:divBdr>
            <w:top w:val="none" w:sz="0" w:space="0" w:color="auto"/>
            <w:left w:val="none" w:sz="0" w:space="0" w:color="auto"/>
            <w:bottom w:val="none" w:sz="0" w:space="0" w:color="auto"/>
            <w:right w:val="none" w:sz="0" w:space="0" w:color="auto"/>
          </w:divBdr>
        </w:div>
        <w:div w:id="557935211">
          <w:marLeft w:val="0"/>
          <w:marRight w:val="0"/>
          <w:marTop w:val="0"/>
          <w:marBottom w:val="0"/>
          <w:divBdr>
            <w:top w:val="none" w:sz="0" w:space="0" w:color="auto"/>
            <w:left w:val="none" w:sz="0" w:space="0" w:color="auto"/>
            <w:bottom w:val="none" w:sz="0" w:space="0" w:color="auto"/>
            <w:right w:val="none" w:sz="0" w:space="0" w:color="auto"/>
          </w:divBdr>
        </w:div>
        <w:div w:id="558321961">
          <w:marLeft w:val="0"/>
          <w:marRight w:val="0"/>
          <w:marTop w:val="0"/>
          <w:marBottom w:val="0"/>
          <w:divBdr>
            <w:top w:val="none" w:sz="0" w:space="0" w:color="auto"/>
            <w:left w:val="none" w:sz="0" w:space="0" w:color="auto"/>
            <w:bottom w:val="none" w:sz="0" w:space="0" w:color="auto"/>
            <w:right w:val="none" w:sz="0" w:space="0" w:color="auto"/>
          </w:divBdr>
        </w:div>
        <w:div w:id="559025915">
          <w:marLeft w:val="0"/>
          <w:marRight w:val="0"/>
          <w:marTop w:val="0"/>
          <w:marBottom w:val="0"/>
          <w:divBdr>
            <w:top w:val="none" w:sz="0" w:space="0" w:color="auto"/>
            <w:left w:val="none" w:sz="0" w:space="0" w:color="auto"/>
            <w:bottom w:val="none" w:sz="0" w:space="0" w:color="auto"/>
            <w:right w:val="none" w:sz="0" w:space="0" w:color="auto"/>
          </w:divBdr>
        </w:div>
        <w:div w:id="576552835">
          <w:marLeft w:val="0"/>
          <w:marRight w:val="0"/>
          <w:marTop w:val="0"/>
          <w:marBottom w:val="0"/>
          <w:divBdr>
            <w:top w:val="none" w:sz="0" w:space="0" w:color="auto"/>
            <w:left w:val="none" w:sz="0" w:space="0" w:color="auto"/>
            <w:bottom w:val="none" w:sz="0" w:space="0" w:color="auto"/>
            <w:right w:val="none" w:sz="0" w:space="0" w:color="auto"/>
          </w:divBdr>
        </w:div>
        <w:div w:id="593131244">
          <w:marLeft w:val="0"/>
          <w:marRight w:val="0"/>
          <w:marTop w:val="0"/>
          <w:marBottom w:val="0"/>
          <w:divBdr>
            <w:top w:val="none" w:sz="0" w:space="0" w:color="auto"/>
            <w:left w:val="none" w:sz="0" w:space="0" w:color="auto"/>
            <w:bottom w:val="none" w:sz="0" w:space="0" w:color="auto"/>
            <w:right w:val="none" w:sz="0" w:space="0" w:color="auto"/>
          </w:divBdr>
        </w:div>
        <w:div w:id="596443471">
          <w:marLeft w:val="0"/>
          <w:marRight w:val="0"/>
          <w:marTop w:val="0"/>
          <w:marBottom w:val="0"/>
          <w:divBdr>
            <w:top w:val="none" w:sz="0" w:space="0" w:color="auto"/>
            <w:left w:val="none" w:sz="0" w:space="0" w:color="auto"/>
            <w:bottom w:val="none" w:sz="0" w:space="0" w:color="auto"/>
            <w:right w:val="none" w:sz="0" w:space="0" w:color="auto"/>
          </w:divBdr>
        </w:div>
        <w:div w:id="608002102">
          <w:marLeft w:val="0"/>
          <w:marRight w:val="0"/>
          <w:marTop w:val="0"/>
          <w:marBottom w:val="0"/>
          <w:divBdr>
            <w:top w:val="none" w:sz="0" w:space="0" w:color="auto"/>
            <w:left w:val="none" w:sz="0" w:space="0" w:color="auto"/>
            <w:bottom w:val="none" w:sz="0" w:space="0" w:color="auto"/>
            <w:right w:val="none" w:sz="0" w:space="0" w:color="auto"/>
          </w:divBdr>
        </w:div>
        <w:div w:id="615871079">
          <w:marLeft w:val="0"/>
          <w:marRight w:val="0"/>
          <w:marTop w:val="0"/>
          <w:marBottom w:val="0"/>
          <w:divBdr>
            <w:top w:val="none" w:sz="0" w:space="0" w:color="auto"/>
            <w:left w:val="none" w:sz="0" w:space="0" w:color="auto"/>
            <w:bottom w:val="none" w:sz="0" w:space="0" w:color="auto"/>
            <w:right w:val="none" w:sz="0" w:space="0" w:color="auto"/>
          </w:divBdr>
        </w:div>
        <w:div w:id="617687364">
          <w:marLeft w:val="0"/>
          <w:marRight w:val="0"/>
          <w:marTop w:val="0"/>
          <w:marBottom w:val="0"/>
          <w:divBdr>
            <w:top w:val="none" w:sz="0" w:space="0" w:color="auto"/>
            <w:left w:val="none" w:sz="0" w:space="0" w:color="auto"/>
            <w:bottom w:val="none" w:sz="0" w:space="0" w:color="auto"/>
            <w:right w:val="none" w:sz="0" w:space="0" w:color="auto"/>
          </w:divBdr>
        </w:div>
        <w:div w:id="622224556">
          <w:marLeft w:val="0"/>
          <w:marRight w:val="0"/>
          <w:marTop w:val="0"/>
          <w:marBottom w:val="0"/>
          <w:divBdr>
            <w:top w:val="none" w:sz="0" w:space="0" w:color="auto"/>
            <w:left w:val="none" w:sz="0" w:space="0" w:color="auto"/>
            <w:bottom w:val="none" w:sz="0" w:space="0" w:color="auto"/>
            <w:right w:val="none" w:sz="0" w:space="0" w:color="auto"/>
          </w:divBdr>
        </w:div>
        <w:div w:id="638609717">
          <w:marLeft w:val="0"/>
          <w:marRight w:val="0"/>
          <w:marTop w:val="0"/>
          <w:marBottom w:val="0"/>
          <w:divBdr>
            <w:top w:val="none" w:sz="0" w:space="0" w:color="auto"/>
            <w:left w:val="none" w:sz="0" w:space="0" w:color="auto"/>
            <w:bottom w:val="none" w:sz="0" w:space="0" w:color="auto"/>
            <w:right w:val="none" w:sz="0" w:space="0" w:color="auto"/>
          </w:divBdr>
        </w:div>
        <w:div w:id="652173799">
          <w:marLeft w:val="0"/>
          <w:marRight w:val="0"/>
          <w:marTop w:val="0"/>
          <w:marBottom w:val="0"/>
          <w:divBdr>
            <w:top w:val="none" w:sz="0" w:space="0" w:color="auto"/>
            <w:left w:val="none" w:sz="0" w:space="0" w:color="auto"/>
            <w:bottom w:val="none" w:sz="0" w:space="0" w:color="auto"/>
            <w:right w:val="none" w:sz="0" w:space="0" w:color="auto"/>
          </w:divBdr>
        </w:div>
        <w:div w:id="661398370">
          <w:marLeft w:val="0"/>
          <w:marRight w:val="0"/>
          <w:marTop w:val="0"/>
          <w:marBottom w:val="0"/>
          <w:divBdr>
            <w:top w:val="none" w:sz="0" w:space="0" w:color="auto"/>
            <w:left w:val="none" w:sz="0" w:space="0" w:color="auto"/>
            <w:bottom w:val="none" w:sz="0" w:space="0" w:color="auto"/>
            <w:right w:val="none" w:sz="0" w:space="0" w:color="auto"/>
          </w:divBdr>
        </w:div>
        <w:div w:id="672801737">
          <w:marLeft w:val="0"/>
          <w:marRight w:val="0"/>
          <w:marTop w:val="0"/>
          <w:marBottom w:val="0"/>
          <w:divBdr>
            <w:top w:val="none" w:sz="0" w:space="0" w:color="auto"/>
            <w:left w:val="none" w:sz="0" w:space="0" w:color="auto"/>
            <w:bottom w:val="none" w:sz="0" w:space="0" w:color="auto"/>
            <w:right w:val="none" w:sz="0" w:space="0" w:color="auto"/>
          </w:divBdr>
        </w:div>
        <w:div w:id="676493666">
          <w:marLeft w:val="0"/>
          <w:marRight w:val="0"/>
          <w:marTop w:val="0"/>
          <w:marBottom w:val="0"/>
          <w:divBdr>
            <w:top w:val="none" w:sz="0" w:space="0" w:color="auto"/>
            <w:left w:val="none" w:sz="0" w:space="0" w:color="auto"/>
            <w:bottom w:val="none" w:sz="0" w:space="0" w:color="auto"/>
            <w:right w:val="none" w:sz="0" w:space="0" w:color="auto"/>
          </w:divBdr>
        </w:div>
        <w:div w:id="688871548">
          <w:marLeft w:val="0"/>
          <w:marRight w:val="0"/>
          <w:marTop w:val="0"/>
          <w:marBottom w:val="0"/>
          <w:divBdr>
            <w:top w:val="none" w:sz="0" w:space="0" w:color="auto"/>
            <w:left w:val="none" w:sz="0" w:space="0" w:color="auto"/>
            <w:bottom w:val="none" w:sz="0" w:space="0" w:color="auto"/>
            <w:right w:val="none" w:sz="0" w:space="0" w:color="auto"/>
          </w:divBdr>
        </w:div>
        <w:div w:id="694043109">
          <w:marLeft w:val="0"/>
          <w:marRight w:val="0"/>
          <w:marTop w:val="0"/>
          <w:marBottom w:val="0"/>
          <w:divBdr>
            <w:top w:val="none" w:sz="0" w:space="0" w:color="auto"/>
            <w:left w:val="none" w:sz="0" w:space="0" w:color="auto"/>
            <w:bottom w:val="none" w:sz="0" w:space="0" w:color="auto"/>
            <w:right w:val="none" w:sz="0" w:space="0" w:color="auto"/>
          </w:divBdr>
        </w:div>
        <w:div w:id="699356837">
          <w:marLeft w:val="0"/>
          <w:marRight w:val="0"/>
          <w:marTop w:val="0"/>
          <w:marBottom w:val="0"/>
          <w:divBdr>
            <w:top w:val="none" w:sz="0" w:space="0" w:color="auto"/>
            <w:left w:val="none" w:sz="0" w:space="0" w:color="auto"/>
            <w:bottom w:val="none" w:sz="0" w:space="0" w:color="auto"/>
            <w:right w:val="none" w:sz="0" w:space="0" w:color="auto"/>
          </w:divBdr>
        </w:div>
        <w:div w:id="699359648">
          <w:marLeft w:val="0"/>
          <w:marRight w:val="0"/>
          <w:marTop w:val="0"/>
          <w:marBottom w:val="0"/>
          <w:divBdr>
            <w:top w:val="none" w:sz="0" w:space="0" w:color="auto"/>
            <w:left w:val="none" w:sz="0" w:space="0" w:color="auto"/>
            <w:bottom w:val="none" w:sz="0" w:space="0" w:color="auto"/>
            <w:right w:val="none" w:sz="0" w:space="0" w:color="auto"/>
          </w:divBdr>
        </w:div>
        <w:div w:id="704906640">
          <w:marLeft w:val="0"/>
          <w:marRight w:val="0"/>
          <w:marTop w:val="0"/>
          <w:marBottom w:val="0"/>
          <w:divBdr>
            <w:top w:val="none" w:sz="0" w:space="0" w:color="auto"/>
            <w:left w:val="none" w:sz="0" w:space="0" w:color="auto"/>
            <w:bottom w:val="none" w:sz="0" w:space="0" w:color="auto"/>
            <w:right w:val="none" w:sz="0" w:space="0" w:color="auto"/>
          </w:divBdr>
        </w:div>
        <w:div w:id="714425931">
          <w:marLeft w:val="0"/>
          <w:marRight w:val="0"/>
          <w:marTop w:val="0"/>
          <w:marBottom w:val="0"/>
          <w:divBdr>
            <w:top w:val="none" w:sz="0" w:space="0" w:color="auto"/>
            <w:left w:val="none" w:sz="0" w:space="0" w:color="auto"/>
            <w:bottom w:val="none" w:sz="0" w:space="0" w:color="auto"/>
            <w:right w:val="none" w:sz="0" w:space="0" w:color="auto"/>
          </w:divBdr>
        </w:div>
        <w:div w:id="721171641">
          <w:marLeft w:val="0"/>
          <w:marRight w:val="0"/>
          <w:marTop w:val="0"/>
          <w:marBottom w:val="0"/>
          <w:divBdr>
            <w:top w:val="none" w:sz="0" w:space="0" w:color="auto"/>
            <w:left w:val="none" w:sz="0" w:space="0" w:color="auto"/>
            <w:bottom w:val="none" w:sz="0" w:space="0" w:color="auto"/>
            <w:right w:val="none" w:sz="0" w:space="0" w:color="auto"/>
          </w:divBdr>
        </w:div>
        <w:div w:id="730272364">
          <w:marLeft w:val="0"/>
          <w:marRight w:val="0"/>
          <w:marTop w:val="0"/>
          <w:marBottom w:val="0"/>
          <w:divBdr>
            <w:top w:val="none" w:sz="0" w:space="0" w:color="auto"/>
            <w:left w:val="none" w:sz="0" w:space="0" w:color="auto"/>
            <w:bottom w:val="none" w:sz="0" w:space="0" w:color="auto"/>
            <w:right w:val="none" w:sz="0" w:space="0" w:color="auto"/>
          </w:divBdr>
        </w:div>
        <w:div w:id="740756242">
          <w:marLeft w:val="0"/>
          <w:marRight w:val="0"/>
          <w:marTop w:val="0"/>
          <w:marBottom w:val="0"/>
          <w:divBdr>
            <w:top w:val="none" w:sz="0" w:space="0" w:color="auto"/>
            <w:left w:val="none" w:sz="0" w:space="0" w:color="auto"/>
            <w:bottom w:val="none" w:sz="0" w:space="0" w:color="auto"/>
            <w:right w:val="none" w:sz="0" w:space="0" w:color="auto"/>
          </w:divBdr>
        </w:div>
        <w:div w:id="742945505">
          <w:marLeft w:val="0"/>
          <w:marRight w:val="0"/>
          <w:marTop w:val="0"/>
          <w:marBottom w:val="0"/>
          <w:divBdr>
            <w:top w:val="none" w:sz="0" w:space="0" w:color="auto"/>
            <w:left w:val="none" w:sz="0" w:space="0" w:color="auto"/>
            <w:bottom w:val="none" w:sz="0" w:space="0" w:color="auto"/>
            <w:right w:val="none" w:sz="0" w:space="0" w:color="auto"/>
          </w:divBdr>
        </w:div>
        <w:div w:id="752817865">
          <w:marLeft w:val="0"/>
          <w:marRight w:val="0"/>
          <w:marTop w:val="0"/>
          <w:marBottom w:val="0"/>
          <w:divBdr>
            <w:top w:val="none" w:sz="0" w:space="0" w:color="auto"/>
            <w:left w:val="none" w:sz="0" w:space="0" w:color="auto"/>
            <w:bottom w:val="none" w:sz="0" w:space="0" w:color="auto"/>
            <w:right w:val="none" w:sz="0" w:space="0" w:color="auto"/>
          </w:divBdr>
        </w:div>
        <w:div w:id="759444088">
          <w:marLeft w:val="0"/>
          <w:marRight w:val="0"/>
          <w:marTop w:val="0"/>
          <w:marBottom w:val="0"/>
          <w:divBdr>
            <w:top w:val="none" w:sz="0" w:space="0" w:color="auto"/>
            <w:left w:val="none" w:sz="0" w:space="0" w:color="auto"/>
            <w:bottom w:val="none" w:sz="0" w:space="0" w:color="auto"/>
            <w:right w:val="none" w:sz="0" w:space="0" w:color="auto"/>
          </w:divBdr>
        </w:div>
        <w:div w:id="777871969">
          <w:marLeft w:val="0"/>
          <w:marRight w:val="0"/>
          <w:marTop w:val="0"/>
          <w:marBottom w:val="0"/>
          <w:divBdr>
            <w:top w:val="none" w:sz="0" w:space="0" w:color="auto"/>
            <w:left w:val="none" w:sz="0" w:space="0" w:color="auto"/>
            <w:bottom w:val="none" w:sz="0" w:space="0" w:color="auto"/>
            <w:right w:val="none" w:sz="0" w:space="0" w:color="auto"/>
          </w:divBdr>
        </w:div>
        <w:div w:id="787311845">
          <w:marLeft w:val="0"/>
          <w:marRight w:val="0"/>
          <w:marTop w:val="0"/>
          <w:marBottom w:val="0"/>
          <w:divBdr>
            <w:top w:val="none" w:sz="0" w:space="0" w:color="auto"/>
            <w:left w:val="none" w:sz="0" w:space="0" w:color="auto"/>
            <w:bottom w:val="none" w:sz="0" w:space="0" w:color="auto"/>
            <w:right w:val="none" w:sz="0" w:space="0" w:color="auto"/>
          </w:divBdr>
        </w:div>
        <w:div w:id="818570492">
          <w:marLeft w:val="0"/>
          <w:marRight w:val="0"/>
          <w:marTop w:val="0"/>
          <w:marBottom w:val="0"/>
          <w:divBdr>
            <w:top w:val="none" w:sz="0" w:space="0" w:color="auto"/>
            <w:left w:val="none" w:sz="0" w:space="0" w:color="auto"/>
            <w:bottom w:val="none" w:sz="0" w:space="0" w:color="auto"/>
            <w:right w:val="none" w:sz="0" w:space="0" w:color="auto"/>
          </w:divBdr>
        </w:div>
        <w:div w:id="821578766">
          <w:marLeft w:val="0"/>
          <w:marRight w:val="0"/>
          <w:marTop w:val="0"/>
          <w:marBottom w:val="0"/>
          <w:divBdr>
            <w:top w:val="none" w:sz="0" w:space="0" w:color="auto"/>
            <w:left w:val="none" w:sz="0" w:space="0" w:color="auto"/>
            <w:bottom w:val="none" w:sz="0" w:space="0" w:color="auto"/>
            <w:right w:val="none" w:sz="0" w:space="0" w:color="auto"/>
          </w:divBdr>
        </w:div>
        <w:div w:id="827598821">
          <w:marLeft w:val="0"/>
          <w:marRight w:val="0"/>
          <w:marTop w:val="0"/>
          <w:marBottom w:val="0"/>
          <w:divBdr>
            <w:top w:val="none" w:sz="0" w:space="0" w:color="auto"/>
            <w:left w:val="none" w:sz="0" w:space="0" w:color="auto"/>
            <w:bottom w:val="none" w:sz="0" w:space="0" w:color="auto"/>
            <w:right w:val="none" w:sz="0" w:space="0" w:color="auto"/>
          </w:divBdr>
        </w:div>
        <w:div w:id="829372958">
          <w:marLeft w:val="0"/>
          <w:marRight w:val="0"/>
          <w:marTop w:val="0"/>
          <w:marBottom w:val="0"/>
          <w:divBdr>
            <w:top w:val="none" w:sz="0" w:space="0" w:color="auto"/>
            <w:left w:val="none" w:sz="0" w:space="0" w:color="auto"/>
            <w:bottom w:val="none" w:sz="0" w:space="0" w:color="auto"/>
            <w:right w:val="none" w:sz="0" w:space="0" w:color="auto"/>
          </w:divBdr>
        </w:div>
        <w:div w:id="831717712">
          <w:marLeft w:val="0"/>
          <w:marRight w:val="0"/>
          <w:marTop w:val="0"/>
          <w:marBottom w:val="0"/>
          <w:divBdr>
            <w:top w:val="none" w:sz="0" w:space="0" w:color="auto"/>
            <w:left w:val="none" w:sz="0" w:space="0" w:color="auto"/>
            <w:bottom w:val="none" w:sz="0" w:space="0" w:color="auto"/>
            <w:right w:val="none" w:sz="0" w:space="0" w:color="auto"/>
          </w:divBdr>
        </w:div>
        <w:div w:id="834224052">
          <w:marLeft w:val="0"/>
          <w:marRight w:val="0"/>
          <w:marTop w:val="0"/>
          <w:marBottom w:val="0"/>
          <w:divBdr>
            <w:top w:val="none" w:sz="0" w:space="0" w:color="auto"/>
            <w:left w:val="none" w:sz="0" w:space="0" w:color="auto"/>
            <w:bottom w:val="none" w:sz="0" w:space="0" w:color="auto"/>
            <w:right w:val="none" w:sz="0" w:space="0" w:color="auto"/>
          </w:divBdr>
        </w:div>
        <w:div w:id="834538041">
          <w:marLeft w:val="0"/>
          <w:marRight w:val="0"/>
          <w:marTop w:val="0"/>
          <w:marBottom w:val="0"/>
          <w:divBdr>
            <w:top w:val="none" w:sz="0" w:space="0" w:color="auto"/>
            <w:left w:val="none" w:sz="0" w:space="0" w:color="auto"/>
            <w:bottom w:val="none" w:sz="0" w:space="0" w:color="auto"/>
            <w:right w:val="none" w:sz="0" w:space="0" w:color="auto"/>
          </w:divBdr>
        </w:div>
        <w:div w:id="835416520">
          <w:marLeft w:val="0"/>
          <w:marRight w:val="0"/>
          <w:marTop w:val="0"/>
          <w:marBottom w:val="0"/>
          <w:divBdr>
            <w:top w:val="none" w:sz="0" w:space="0" w:color="auto"/>
            <w:left w:val="none" w:sz="0" w:space="0" w:color="auto"/>
            <w:bottom w:val="none" w:sz="0" w:space="0" w:color="auto"/>
            <w:right w:val="none" w:sz="0" w:space="0" w:color="auto"/>
          </w:divBdr>
        </w:div>
        <w:div w:id="837844583">
          <w:marLeft w:val="0"/>
          <w:marRight w:val="0"/>
          <w:marTop w:val="0"/>
          <w:marBottom w:val="0"/>
          <w:divBdr>
            <w:top w:val="none" w:sz="0" w:space="0" w:color="auto"/>
            <w:left w:val="none" w:sz="0" w:space="0" w:color="auto"/>
            <w:bottom w:val="none" w:sz="0" w:space="0" w:color="auto"/>
            <w:right w:val="none" w:sz="0" w:space="0" w:color="auto"/>
          </w:divBdr>
        </w:div>
        <w:div w:id="842548431">
          <w:marLeft w:val="0"/>
          <w:marRight w:val="0"/>
          <w:marTop w:val="0"/>
          <w:marBottom w:val="0"/>
          <w:divBdr>
            <w:top w:val="none" w:sz="0" w:space="0" w:color="auto"/>
            <w:left w:val="none" w:sz="0" w:space="0" w:color="auto"/>
            <w:bottom w:val="none" w:sz="0" w:space="0" w:color="auto"/>
            <w:right w:val="none" w:sz="0" w:space="0" w:color="auto"/>
          </w:divBdr>
        </w:div>
        <w:div w:id="844634059">
          <w:marLeft w:val="0"/>
          <w:marRight w:val="0"/>
          <w:marTop w:val="0"/>
          <w:marBottom w:val="0"/>
          <w:divBdr>
            <w:top w:val="none" w:sz="0" w:space="0" w:color="auto"/>
            <w:left w:val="none" w:sz="0" w:space="0" w:color="auto"/>
            <w:bottom w:val="none" w:sz="0" w:space="0" w:color="auto"/>
            <w:right w:val="none" w:sz="0" w:space="0" w:color="auto"/>
          </w:divBdr>
        </w:div>
        <w:div w:id="844828148">
          <w:marLeft w:val="0"/>
          <w:marRight w:val="0"/>
          <w:marTop w:val="0"/>
          <w:marBottom w:val="0"/>
          <w:divBdr>
            <w:top w:val="none" w:sz="0" w:space="0" w:color="auto"/>
            <w:left w:val="none" w:sz="0" w:space="0" w:color="auto"/>
            <w:bottom w:val="none" w:sz="0" w:space="0" w:color="auto"/>
            <w:right w:val="none" w:sz="0" w:space="0" w:color="auto"/>
          </w:divBdr>
        </w:div>
        <w:div w:id="848761069">
          <w:marLeft w:val="0"/>
          <w:marRight w:val="0"/>
          <w:marTop w:val="0"/>
          <w:marBottom w:val="0"/>
          <w:divBdr>
            <w:top w:val="none" w:sz="0" w:space="0" w:color="auto"/>
            <w:left w:val="none" w:sz="0" w:space="0" w:color="auto"/>
            <w:bottom w:val="none" w:sz="0" w:space="0" w:color="auto"/>
            <w:right w:val="none" w:sz="0" w:space="0" w:color="auto"/>
          </w:divBdr>
        </w:div>
        <w:div w:id="854152355">
          <w:marLeft w:val="0"/>
          <w:marRight w:val="0"/>
          <w:marTop w:val="0"/>
          <w:marBottom w:val="0"/>
          <w:divBdr>
            <w:top w:val="none" w:sz="0" w:space="0" w:color="auto"/>
            <w:left w:val="none" w:sz="0" w:space="0" w:color="auto"/>
            <w:bottom w:val="none" w:sz="0" w:space="0" w:color="auto"/>
            <w:right w:val="none" w:sz="0" w:space="0" w:color="auto"/>
          </w:divBdr>
        </w:div>
        <w:div w:id="860321652">
          <w:marLeft w:val="0"/>
          <w:marRight w:val="0"/>
          <w:marTop w:val="0"/>
          <w:marBottom w:val="0"/>
          <w:divBdr>
            <w:top w:val="none" w:sz="0" w:space="0" w:color="auto"/>
            <w:left w:val="none" w:sz="0" w:space="0" w:color="auto"/>
            <w:bottom w:val="none" w:sz="0" w:space="0" w:color="auto"/>
            <w:right w:val="none" w:sz="0" w:space="0" w:color="auto"/>
          </w:divBdr>
        </w:div>
        <w:div w:id="864290002">
          <w:marLeft w:val="0"/>
          <w:marRight w:val="0"/>
          <w:marTop w:val="0"/>
          <w:marBottom w:val="0"/>
          <w:divBdr>
            <w:top w:val="none" w:sz="0" w:space="0" w:color="auto"/>
            <w:left w:val="none" w:sz="0" w:space="0" w:color="auto"/>
            <w:bottom w:val="none" w:sz="0" w:space="0" w:color="auto"/>
            <w:right w:val="none" w:sz="0" w:space="0" w:color="auto"/>
          </w:divBdr>
        </w:div>
        <w:div w:id="874467185">
          <w:marLeft w:val="0"/>
          <w:marRight w:val="0"/>
          <w:marTop w:val="0"/>
          <w:marBottom w:val="0"/>
          <w:divBdr>
            <w:top w:val="none" w:sz="0" w:space="0" w:color="auto"/>
            <w:left w:val="none" w:sz="0" w:space="0" w:color="auto"/>
            <w:bottom w:val="none" w:sz="0" w:space="0" w:color="auto"/>
            <w:right w:val="none" w:sz="0" w:space="0" w:color="auto"/>
          </w:divBdr>
        </w:div>
        <w:div w:id="885528326">
          <w:marLeft w:val="0"/>
          <w:marRight w:val="0"/>
          <w:marTop w:val="0"/>
          <w:marBottom w:val="0"/>
          <w:divBdr>
            <w:top w:val="none" w:sz="0" w:space="0" w:color="auto"/>
            <w:left w:val="none" w:sz="0" w:space="0" w:color="auto"/>
            <w:bottom w:val="none" w:sz="0" w:space="0" w:color="auto"/>
            <w:right w:val="none" w:sz="0" w:space="0" w:color="auto"/>
          </w:divBdr>
        </w:div>
        <w:div w:id="916288684">
          <w:marLeft w:val="0"/>
          <w:marRight w:val="0"/>
          <w:marTop w:val="0"/>
          <w:marBottom w:val="0"/>
          <w:divBdr>
            <w:top w:val="none" w:sz="0" w:space="0" w:color="auto"/>
            <w:left w:val="none" w:sz="0" w:space="0" w:color="auto"/>
            <w:bottom w:val="none" w:sz="0" w:space="0" w:color="auto"/>
            <w:right w:val="none" w:sz="0" w:space="0" w:color="auto"/>
          </w:divBdr>
        </w:div>
        <w:div w:id="917667433">
          <w:marLeft w:val="0"/>
          <w:marRight w:val="0"/>
          <w:marTop w:val="0"/>
          <w:marBottom w:val="0"/>
          <w:divBdr>
            <w:top w:val="none" w:sz="0" w:space="0" w:color="auto"/>
            <w:left w:val="none" w:sz="0" w:space="0" w:color="auto"/>
            <w:bottom w:val="none" w:sz="0" w:space="0" w:color="auto"/>
            <w:right w:val="none" w:sz="0" w:space="0" w:color="auto"/>
          </w:divBdr>
        </w:div>
        <w:div w:id="921522818">
          <w:marLeft w:val="0"/>
          <w:marRight w:val="0"/>
          <w:marTop w:val="0"/>
          <w:marBottom w:val="0"/>
          <w:divBdr>
            <w:top w:val="none" w:sz="0" w:space="0" w:color="auto"/>
            <w:left w:val="none" w:sz="0" w:space="0" w:color="auto"/>
            <w:bottom w:val="none" w:sz="0" w:space="0" w:color="auto"/>
            <w:right w:val="none" w:sz="0" w:space="0" w:color="auto"/>
          </w:divBdr>
        </w:div>
        <w:div w:id="925263602">
          <w:marLeft w:val="0"/>
          <w:marRight w:val="0"/>
          <w:marTop w:val="0"/>
          <w:marBottom w:val="0"/>
          <w:divBdr>
            <w:top w:val="none" w:sz="0" w:space="0" w:color="auto"/>
            <w:left w:val="none" w:sz="0" w:space="0" w:color="auto"/>
            <w:bottom w:val="none" w:sz="0" w:space="0" w:color="auto"/>
            <w:right w:val="none" w:sz="0" w:space="0" w:color="auto"/>
          </w:divBdr>
        </w:div>
        <w:div w:id="967323714">
          <w:marLeft w:val="0"/>
          <w:marRight w:val="0"/>
          <w:marTop w:val="0"/>
          <w:marBottom w:val="0"/>
          <w:divBdr>
            <w:top w:val="none" w:sz="0" w:space="0" w:color="auto"/>
            <w:left w:val="none" w:sz="0" w:space="0" w:color="auto"/>
            <w:bottom w:val="none" w:sz="0" w:space="0" w:color="auto"/>
            <w:right w:val="none" w:sz="0" w:space="0" w:color="auto"/>
          </w:divBdr>
        </w:div>
        <w:div w:id="975375310">
          <w:marLeft w:val="0"/>
          <w:marRight w:val="0"/>
          <w:marTop w:val="0"/>
          <w:marBottom w:val="0"/>
          <w:divBdr>
            <w:top w:val="none" w:sz="0" w:space="0" w:color="auto"/>
            <w:left w:val="none" w:sz="0" w:space="0" w:color="auto"/>
            <w:bottom w:val="none" w:sz="0" w:space="0" w:color="auto"/>
            <w:right w:val="none" w:sz="0" w:space="0" w:color="auto"/>
          </w:divBdr>
        </w:div>
        <w:div w:id="981039190">
          <w:marLeft w:val="0"/>
          <w:marRight w:val="0"/>
          <w:marTop w:val="0"/>
          <w:marBottom w:val="0"/>
          <w:divBdr>
            <w:top w:val="none" w:sz="0" w:space="0" w:color="auto"/>
            <w:left w:val="none" w:sz="0" w:space="0" w:color="auto"/>
            <w:bottom w:val="none" w:sz="0" w:space="0" w:color="auto"/>
            <w:right w:val="none" w:sz="0" w:space="0" w:color="auto"/>
          </w:divBdr>
        </w:div>
        <w:div w:id="983659814">
          <w:marLeft w:val="0"/>
          <w:marRight w:val="0"/>
          <w:marTop w:val="0"/>
          <w:marBottom w:val="0"/>
          <w:divBdr>
            <w:top w:val="none" w:sz="0" w:space="0" w:color="auto"/>
            <w:left w:val="none" w:sz="0" w:space="0" w:color="auto"/>
            <w:bottom w:val="none" w:sz="0" w:space="0" w:color="auto"/>
            <w:right w:val="none" w:sz="0" w:space="0" w:color="auto"/>
          </w:divBdr>
        </w:div>
        <w:div w:id="1009679219">
          <w:marLeft w:val="0"/>
          <w:marRight w:val="0"/>
          <w:marTop w:val="0"/>
          <w:marBottom w:val="0"/>
          <w:divBdr>
            <w:top w:val="none" w:sz="0" w:space="0" w:color="auto"/>
            <w:left w:val="none" w:sz="0" w:space="0" w:color="auto"/>
            <w:bottom w:val="none" w:sz="0" w:space="0" w:color="auto"/>
            <w:right w:val="none" w:sz="0" w:space="0" w:color="auto"/>
          </w:divBdr>
        </w:div>
        <w:div w:id="1028797770">
          <w:marLeft w:val="0"/>
          <w:marRight w:val="0"/>
          <w:marTop w:val="0"/>
          <w:marBottom w:val="0"/>
          <w:divBdr>
            <w:top w:val="none" w:sz="0" w:space="0" w:color="auto"/>
            <w:left w:val="none" w:sz="0" w:space="0" w:color="auto"/>
            <w:bottom w:val="none" w:sz="0" w:space="0" w:color="auto"/>
            <w:right w:val="none" w:sz="0" w:space="0" w:color="auto"/>
          </w:divBdr>
        </w:div>
        <w:div w:id="1038772791">
          <w:marLeft w:val="0"/>
          <w:marRight w:val="0"/>
          <w:marTop w:val="0"/>
          <w:marBottom w:val="0"/>
          <w:divBdr>
            <w:top w:val="none" w:sz="0" w:space="0" w:color="auto"/>
            <w:left w:val="none" w:sz="0" w:space="0" w:color="auto"/>
            <w:bottom w:val="none" w:sz="0" w:space="0" w:color="auto"/>
            <w:right w:val="none" w:sz="0" w:space="0" w:color="auto"/>
          </w:divBdr>
        </w:div>
        <w:div w:id="1045758598">
          <w:marLeft w:val="0"/>
          <w:marRight w:val="0"/>
          <w:marTop w:val="0"/>
          <w:marBottom w:val="0"/>
          <w:divBdr>
            <w:top w:val="none" w:sz="0" w:space="0" w:color="auto"/>
            <w:left w:val="none" w:sz="0" w:space="0" w:color="auto"/>
            <w:bottom w:val="none" w:sz="0" w:space="0" w:color="auto"/>
            <w:right w:val="none" w:sz="0" w:space="0" w:color="auto"/>
          </w:divBdr>
        </w:div>
        <w:div w:id="1052265579">
          <w:marLeft w:val="0"/>
          <w:marRight w:val="0"/>
          <w:marTop w:val="0"/>
          <w:marBottom w:val="0"/>
          <w:divBdr>
            <w:top w:val="none" w:sz="0" w:space="0" w:color="auto"/>
            <w:left w:val="none" w:sz="0" w:space="0" w:color="auto"/>
            <w:bottom w:val="none" w:sz="0" w:space="0" w:color="auto"/>
            <w:right w:val="none" w:sz="0" w:space="0" w:color="auto"/>
          </w:divBdr>
        </w:div>
        <w:div w:id="1052772566">
          <w:marLeft w:val="0"/>
          <w:marRight w:val="0"/>
          <w:marTop w:val="0"/>
          <w:marBottom w:val="0"/>
          <w:divBdr>
            <w:top w:val="none" w:sz="0" w:space="0" w:color="auto"/>
            <w:left w:val="none" w:sz="0" w:space="0" w:color="auto"/>
            <w:bottom w:val="none" w:sz="0" w:space="0" w:color="auto"/>
            <w:right w:val="none" w:sz="0" w:space="0" w:color="auto"/>
          </w:divBdr>
        </w:div>
        <w:div w:id="1055934997">
          <w:marLeft w:val="0"/>
          <w:marRight w:val="0"/>
          <w:marTop w:val="0"/>
          <w:marBottom w:val="0"/>
          <w:divBdr>
            <w:top w:val="none" w:sz="0" w:space="0" w:color="auto"/>
            <w:left w:val="none" w:sz="0" w:space="0" w:color="auto"/>
            <w:bottom w:val="none" w:sz="0" w:space="0" w:color="auto"/>
            <w:right w:val="none" w:sz="0" w:space="0" w:color="auto"/>
          </w:divBdr>
        </w:div>
        <w:div w:id="1058406877">
          <w:marLeft w:val="0"/>
          <w:marRight w:val="0"/>
          <w:marTop w:val="0"/>
          <w:marBottom w:val="0"/>
          <w:divBdr>
            <w:top w:val="none" w:sz="0" w:space="0" w:color="auto"/>
            <w:left w:val="none" w:sz="0" w:space="0" w:color="auto"/>
            <w:bottom w:val="none" w:sz="0" w:space="0" w:color="auto"/>
            <w:right w:val="none" w:sz="0" w:space="0" w:color="auto"/>
          </w:divBdr>
        </w:div>
        <w:div w:id="1088044916">
          <w:marLeft w:val="0"/>
          <w:marRight w:val="0"/>
          <w:marTop w:val="0"/>
          <w:marBottom w:val="0"/>
          <w:divBdr>
            <w:top w:val="none" w:sz="0" w:space="0" w:color="auto"/>
            <w:left w:val="none" w:sz="0" w:space="0" w:color="auto"/>
            <w:bottom w:val="none" w:sz="0" w:space="0" w:color="auto"/>
            <w:right w:val="none" w:sz="0" w:space="0" w:color="auto"/>
          </w:divBdr>
        </w:div>
        <w:div w:id="1104424339">
          <w:marLeft w:val="0"/>
          <w:marRight w:val="0"/>
          <w:marTop w:val="0"/>
          <w:marBottom w:val="0"/>
          <w:divBdr>
            <w:top w:val="none" w:sz="0" w:space="0" w:color="auto"/>
            <w:left w:val="none" w:sz="0" w:space="0" w:color="auto"/>
            <w:bottom w:val="none" w:sz="0" w:space="0" w:color="auto"/>
            <w:right w:val="none" w:sz="0" w:space="0" w:color="auto"/>
          </w:divBdr>
        </w:div>
        <w:div w:id="1141383206">
          <w:marLeft w:val="0"/>
          <w:marRight w:val="0"/>
          <w:marTop w:val="0"/>
          <w:marBottom w:val="0"/>
          <w:divBdr>
            <w:top w:val="none" w:sz="0" w:space="0" w:color="auto"/>
            <w:left w:val="none" w:sz="0" w:space="0" w:color="auto"/>
            <w:bottom w:val="none" w:sz="0" w:space="0" w:color="auto"/>
            <w:right w:val="none" w:sz="0" w:space="0" w:color="auto"/>
          </w:divBdr>
        </w:div>
        <w:div w:id="1149715185">
          <w:marLeft w:val="0"/>
          <w:marRight w:val="0"/>
          <w:marTop w:val="0"/>
          <w:marBottom w:val="0"/>
          <w:divBdr>
            <w:top w:val="none" w:sz="0" w:space="0" w:color="auto"/>
            <w:left w:val="none" w:sz="0" w:space="0" w:color="auto"/>
            <w:bottom w:val="none" w:sz="0" w:space="0" w:color="auto"/>
            <w:right w:val="none" w:sz="0" w:space="0" w:color="auto"/>
          </w:divBdr>
        </w:div>
        <w:div w:id="1150244000">
          <w:marLeft w:val="0"/>
          <w:marRight w:val="0"/>
          <w:marTop w:val="0"/>
          <w:marBottom w:val="0"/>
          <w:divBdr>
            <w:top w:val="none" w:sz="0" w:space="0" w:color="auto"/>
            <w:left w:val="none" w:sz="0" w:space="0" w:color="auto"/>
            <w:bottom w:val="none" w:sz="0" w:space="0" w:color="auto"/>
            <w:right w:val="none" w:sz="0" w:space="0" w:color="auto"/>
          </w:divBdr>
        </w:div>
        <w:div w:id="1163667361">
          <w:marLeft w:val="0"/>
          <w:marRight w:val="0"/>
          <w:marTop w:val="0"/>
          <w:marBottom w:val="0"/>
          <w:divBdr>
            <w:top w:val="none" w:sz="0" w:space="0" w:color="auto"/>
            <w:left w:val="none" w:sz="0" w:space="0" w:color="auto"/>
            <w:bottom w:val="none" w:sz="0" w:space="0" w:color="auto"/>
            <w:right w:val="none" w:sz="0" w:space="0" w:color="auto"/>
          </w:divBdr>
        </w:div>
        <w:div w:id="1167751966">
          <w:marLeft w:val="0"/>
          <w:marRight w:val="0"/>
          <w:marTop w:val="0"/>
          <w:marBottom w:val="0"/>
          <w:divBdr>
            <w:top w:val="none" w:sz="0" w:space="0" w:color="auto"/>
            <w:left w:val="none" w:sz="0" w:space="0" w:color="auto"/>
            <w:bottom w:val="none" w:sz="0" w:space="0" w:color="auto"/>
            <w:right w:val="none" w:sz="0" w:space="0" w:color="auto"/>
          </w:divBdr>
        </w:div>
        <w:div w:id="1169562379">
          <w:marLeft w:val="0"/>
          <w:marRight w:val="0"/>
          <w:marTop w:val="0"/>
          <w:marBottom w:val="0"/>
          <w:divBdr>
            <w:top w:val="none" w:sz="0" w:space="0" w:color="auto"/>
            <w:left w:val="none" w:sz="0" w:space="0" w:color="auto"/>
            <w:bottom w:val="none" w:sz="0" w:space="0" w:color="auto"/>
            <w:right w:val="none" w:sz="0" w:space="0" w:color="auto"/>
          </w:divBdr>
        </w:div>
        <w:div w:id="1171721180">
          <w:marLeft w:val="0"/>
          <w:marRight w:val="0"/>
          <w:marTop w:val="0"/>
          <w:marBottom w:val="0"/>
          <w:divBdr>
            <w:top w:val="none" w:sz="0" w:space="0" w:color="auto"/>
            <w:left w:val="none" w:sz="0" w:space="0" w:color="auto"/>
            <w:bottom w:val="none" w:sz="0" w:space="0" w:color="auto"/>
            <w:right w:val="none" w:sz="0" w:space="0" w:color="auto"/>
          </w:divBdr>
        </w:div>
        <w:div w:id="1178544642">
          <w:marLeft w:val="0"/>
          <w:marRight w:val="0"/>
          <w:marTop w:val="0"/>
          <w:marBottom w:val="0"/>
          <w:divBdr>
            <w:top w:val="none" w:sz="0" w:space="0" w:color="auto"/>
            <w:left w:val="none" w:sz="0" w:space="0" w:color="auto"/>
            <w:bottom w:val="none" w:sz="0" w:space="0" w:color="auto"/>
            <w:right w:val="none" w:sz="0" w:space="0" w:color="auto"/>
          </w:divBdr>
        </w:div>
        <w:div w:id="1179154504">
          <w:marLeft w:val="0"/>
          <w:marRight w:val="0"/>
          <w:marTop w:val="0"/>
          <w:marBottom w:val="0"/>
          <w:divBdr>
            <w:top w:val="none" w:sz="0" w:space="0" w:color="auto"/>
            <w:left w:val="none" w:sz="0" w:space="0" w:color="auto"/>
            <w:bottom w:val="none" w:sz="0" w:space="0" w:color="auto"/>
            <w:right w:val="none" w:sz="0" w:space="0" w:color="auto"/>
          </w:divBdr>
        </w:div>
        <w:div w:id="1180192793">
          <w:marLeft w:val="0"/>
          <w:marRight w:val="0"/>
          <w:marTop w:val="0"/>
          <w:marBottom w:val="0"/>
          <w:divBdr>
            <w:top w:val="none" w:sz="0" w:space="0" w:color="auto"/>
            <w:left w:val="none" w:sz="0" w:space="0" w:color="auto"/>
            <w:bottom w:val="none" w:sz="0" w:space="0" w:color="auto"/>
            <w:right w:val="none" w:sz="0" w:space="0" w:color="auto"/>
          </w:divBdr>
        </w:div>
        <w:div w:id="1234047362">
          <w:marLeft w:val="0"/>
          <w:marRight w:val="0"/>
          <w:marTop w:val="0"/>
          <w:marBottom w:val="0"/>
          <w:divBdr>
            <w:top w:val="none" w:sz="0" w:space="0" w:color="auto"/>
            <w:left w:val="none" w:sz="0" w:space="0" w:color="auto"/>
            <w:bottom w:val="none" w:sz="0" w:space="0" w:color="auto"/>
            <w:right w:val="none" w:sz="0" w:space="0" w:color="auto"/>
          </w:divBdr>
        </w:div>
        <w:div w:id="1242983631">
          <w:marLeft w:val="0"/>
          <w:marRight w:val="0"/>
          <w:marTop w:val="0"/>
          <w:marBottom w:val="0"/>
          <w:divBdr>
            <w:top w:val="none" w:sz="0" w:space="0" w:color="auto"/>
            <w:left w:val="none" w:sz="0" w:space="0" w:color="auto"/>
            <w:bottom w:val="none" w:sz="0" w:space="0" w:color="auto"/>
            <w:right w:val="none" w:sz="0" w:space="0" w:color="auto"/>
          </w:divBdr>
        </w:div>
        <w:div w:id="1245413204">
          <w:marLeft w:val="0"/>
          <w:marRight w:val="0"/>
          <w:marTop w:val="0"/>
          <w:marBottom w:val="0"/>
          <w:divBdr>
            <w:top w:val="none" w:sz="0" w:space="0" w:color="auto"/>
            <w:left w:val="none" w:sz="0" w:space="0" w:color="auto"/>
            <w:bottom w:val="none" w:sz="0" w:space="0" w:color="auto"/>
            <w:right w:val="none" w:sz="0" w:space="0" w:color="auto"/>
          </w:divBdr>
        </w:div>
        <w:div w:id="1246501949">
          <w:marLeft w:val="0"/>
          <w:marRight w:val="0"/>
          <w:marTop w:val="0"/>
          <w:marBottom w:val="0"/>
          <w:divBdr>
            <w:top w:val="none" w:sz="0" w:space="0" w:color="auto"/>
            <w:left w:val="none" w:sz="0" w:space="0" w:color="auto"/>
            <w:bottom w:val="none" w:sz="0" w:space="0" w:color="auto"/>
            <w:right w:val="none" w:sz="0" w:space="0" w:color="auto"/>
          </w:divBdr>
        </w:div>
        <w:div w:id="1246649554">
          <w:marLeft w:val="0"/>
          <w:marRight w:val="0"/>
          <w:marTop w:val="0"/>
          <w:marBottom w:val="0"/>
          <w:divBdr>
            <w:top w:val="none" w:sz="0" w:space="0" w:color="auto"/>
            <w:left w:val="none" w:sz="0" w:space="0" w:color="auto"/>
            <w:bottom w:val="none" w:sz="0" w:space="0" w:color="auto"/>
            <w:right w:val="none" w:sz="0" w:space="0" w:color="auto"/>
          </w:divBdr>
        </w:div>
        <w:div w:id="1277326300">
          <w:marLeft w:val="0"/>
          <w:marRight w:val="0"/>
          <w:marTop w:val="0"/>
          <w:marBottom w:val="0"/>
          <w:divBdr>
            <w:top w:val="none" w:sz="0" w:space="0" w:color="auto"/>
            <w:left w:val="none" w:sz="0" w:space="0" w:color="auto"/>
            <w:bottom w:val="none" w:sz="0" w:space="0" w:color="auto"/>
            <w:right w:val="none" w:sz="0" w:space="0" w:color="auto"/>
          </w:divBdr>
        </w:div>
        <w:div w:id="1278219951">
          <w:marLeft w:val="0"/>
          <w:marRight w:val="0"/>
          <w:marTop w:val="0"/>
          <w:marBottom w:val="0"/>
          <w:divBdr>
            <w:top w:val="none" w:sz="0" w:space="0" w:color="auto"/>
            <w:left w:val="none" w:sz="0" w:space="0" w:color="auto"/>
            <w:bottom w:val="none" w:sz="0" w:space="0" w:color="auto"/>
            <w:right w:val="none" w:sz="0" w:space="0" w:color="auto"/>
          </w:divBdr>
        </w:div>
        <w:div w:id="1282105612">
          <w:marLeft w:val="0"/>
          <w:marRight w:val="0"/>
          <w:marTop w:val="0"/>
          <w:marBottom w:val="0"/>
          <w:divBdr>
            <w:top w:val="none" w:sz="0" w:space="0" w:color="auto"/>
            <w:left w:val="none" w:sz="0" w:space="0" w:color="auto"/>
            <w:bottom w:val="none" w:sz="0" w:space="0" w:color="auto"/>
            <w:right w:val="none" w:sz="0" w:space="0" w:color="auto"/>
          </w:divBdr>
        </w:div>
        <w:div w:id="1292395339">
          <w:marLeft w:val="0"/>
          <w:marRight w:val="0"/>
          <w:marTop w:val="0"/>
          <w:marBottom w:val="0"/>
          <w:divBdr>
            <w:top w:val="none" w:sz="0" w:space="0" w:color="auto"/>
            <w:left w:val="none" w:sz="0" w:space="0" w:color="auto"/>
            <w:bottom w:val="none" w:sz="0" w:space="0" w:color="auto"/>
            <w:right w:val="none" w:sz="0" w:space="0" w:color="auto"/>
          </w:divBdr>
        </w:div>
        <w:div w:id="1299530226">
          <w:marLeft w:val="0"/>
          <w:marRight w:val="0"/>
          <w:marTop w:val="0"/>
          <w:marBottom w:val="0"/>
          <w:divBdr>
            <w:top w:val="none" w:sz="0" w:space="0" w:color="auto"/>
            <w:left w:val="none" w:sz="0" w:space="0" w:color="auto"/>
            <w:bottom w:val="none" w:sz="0" w:space="0" w:color="auto"/>
            <w:right w:val="none" w:sz="0" w:space="0" w:color="auto"/>
          </w:divBdr>
        </w:div>
        <w:div w:id="1299721661">
          <w:marLeft w:val="0"/>
          <w:marRight w:val="0"/>
          <w:marTop w:val="0"/>
          <w:marBottom w:val="0"/>
          <w:divBdr>
            <w:top w:val="none" w:sz="0" w:space="0" w:color="auto"/>
            <w:left w:val="none" w:sz="0" w:space="0" w:color="auto"/>
            <w:bottom w:val="none" w:sz="0" w:space="0" w:color="auto"/>
            <w:right w:val="none" w:sz="0" w:space="0" w:color="auto"/>
          </w:divBdr>
        </w:div>
        <w:div w:id="1308054057">
          <w:marLeft w:val="0"/>
          <w:marRight w:val="0"/>
          <w:marTop w:val="0"/>
          <w:marBottom w:val="0"/>
          <w:divBdr>
            <w:top w:val="none" w:sz="0" w:space="0" w:color="auto"/>
            <w:left w:val="none" w:sz="0" w:space="0" w:color="auto"/>
            <w:bottom w:val="none" w:sz="0" w:space="0" w:color="auto"/>
            <w:right w:val="none" w:sz="0" w:space="0" w:color="auto"/>
          </w:divBdr>
        </w:div>
        <w:div w:id="1311714670">
          <w:marLeft w:val="0"/>
          <w:marRight w:val="0"/>
          <w:marTop w:val="0"/>
          <w:marBottom w:val="0"/>
          <w:divBdr>
            <w:top w:val="none" w:sz="0" w:space="0" w:color="auto"/>
            <w:left w:val="none" w:sz="0" w:space="0" w:color="auto"/>
            <w:bottom w:val="none" w:sz="0" w:space="0" w:color="auto"/>
            <w:right w:val="none" w:sz="0" w:space="0" w:color="auto"/>
          </w:divBdr>
        </w:div>
        <w:div w:id="1319384088">
          <w:marLeft w:val="0"/>
          <w:marRight w:val="0"/>
          <w:marTop w:val="0"/>
          <w:marBottom w:val="0"/>
          <w:divBdr>
            <w:top w:val="none" w:sz="0" w:space="0" w:color="auto"/>
            <w:left w:val="none" w:sz="0" w:space="0" w:color="auto"/>
            <w:bottom w:val="none" w:sz="0" w:space="0" w:color="auto"/>
            <w:right w:val="none" w:sz="0" w:space="0" w:color="auto"/>
          </w:divBdr>
        </w:div>
        <w:div w:id="1334987202">
          <w:marLeft w:val="0"/>
          <w:marRight w:val="0"/>
          <w:marTop w:val="0"/>
          <w:marBottom w:val="0"/>
          <w:divBdr>
            <w:top w:val="none" w:sz="0" w:space="0" w:color="auto"/>
            <w:left w:val="none" w:sz="0" w:space="0" w:color="auto"/>
            <w:bottom w:val="none" w:sz="0" w:space="0" w:color="auto"/>
            <w:right w:val="none" w:sz="0" w:space="0" w:color="auto"/>
          </w:divBdr>
        </w:div>
        <w:div w:id="1340431294">
          <w:marLeft w:val="0"/>
          <w:marRight w:val="0"/>
          <w:marTop w:val="0"/>
          <w:marBottom w:val="0"/>
          <w:divBdr>
            <w:top w:val="none" w:sz="0" w:space="0" w:color="auto"/>
            <w:left w:val="none" w:sz="0" w:space="0" w:color="auto"/>
            <w:bottom w:val="none" w:sz="0" w:space="0" w:color="auto"/>
            <w:right w:val="none" w:sz="0" w:space="0" w:color="auto"/>
          </w:divBdr>
        </w:div>
        <w:div w:id="1346862124">
          <w:marLeft w:val="0"/>
          <w:marRight w:val="0"/>
          <w:marTop w:val="0"/>
          <w:marBottom w:val="0"/>
          <w:divBdr>
            <w:top w:val="none" w:sz="0" w:space="0" w:color="auto"/>
            <w:left w:val="none" w:sz="0" w:space="0" w:color="auto"/>
            <w:bottom w:val="none" w:sz="0" w:space="0" w:color="auto"/>
            <w:right w:val="none" w:sz="0" w:space="0" w:color="auto"/>
          </w:divBdr>
        </w:div>
        <w:div w:id="1366709302">
          <w:marLeft w:val="0"/>
          <w:marRight w:val="0"/>
          <w:marTop w:val="0"/>
          <w:marBottom w:val="0"/>
          <w:divBdr>
            <w:top w:val="none" w:sz="0" w:space="0" w:color="auto"/>
            <w:left w:val="none" w:sz="0" w:space="0" w:color="auto"/>
            <w:bottom w:val="none" w:sz="0" w:space="0" w:color="auto"/>
            <w:right w:val="none" w:sz="0" w:space="0" w:color="auto"/>
          </w:divBdr>
        </w:div>
        <w:div w:id="1367637587">
          <w:marLeft w:val="0"/>
          <w:marRight w:val="0"/>
          <w:marTop w:val="0"/>
          <w:marBottom w:val="0"/>
          <w:divBdr>
            <w:top w:val="none" w:sz="0" w:space="0" w:color="auto"/>
            <w:left w:val="none" w:sz="0" w:space="0" w:color="auto"/>
            <w:bottom w:val="none" w:sz="0" w:space="0" w:color="auto"/>
            <w:right w:val="none" w:sz="0" w:space="0" w:color="auto"/>
          </w:divBdr>
        </w:div>
        <w:div w:id="1369062278">
          <w:marLeft w:val="0"/>
          <w:marRight w:val="0"/>
          <w:marTop w:val="0"/>
          <w:marBottom w:val="0"/>
          <w:divBdr>
            <w:top w:val="none" w:sz="0" w:space="0" w:color="auto"/>
            <w:left w:val="none" w:sz="0" w:space="0" w:color="auto"/>
            <w:bottom w:val="none" w:sz="0" w:space="0" w:color="auto"/>
            <w:right w:val="none" w:sz="0" w:space="0" w:color="auto"/>
          </w:divBdr>
        </w:div>
        <w:div w:id="1375428622">
          <w:marLeft w:val="0"/>
          <w:marRight w:val="0"/>
          <w:marTop w:val="0"/>
          <w:marBottom w:val="0"/>
          <w:divBdr>
            <w:top w:val="none" w:sz="0" w:space="0" w:color="auto"/>
            <w:left w:val="none" w:sz="0" w:space="0" w:color="auto"/>
            <w:bottom w:val="none" w:sz="0" w:space="0" w:color="auto"/>
            <w:right w:val="none" w:sz="0" w:space="0" w:color="auto"/>
          </w:divBdr>
        </w:div>
        <w:div w:id="1383407087">
          <w:marLeft w:val="0"/>
          <w:marRight w:val="0"/>
          <w:marTop w:val="0"/>
          <w:marBottom w:val="0"/>
          <w:divBdr>
            <w:top w:val="none" w:sz="0" w:space="0" w:color="auto"/>
            <w:left w:val="none" w:sz="0" w:space="0" w:color="auto"/>
            <w:bottom w:val="none" w:sz="0" w:space="0" w:color="auto"/>
            <w:right w:val="none" w:sz="0" w:space="0" w:color="auto"/>
          </w:divBdr>
        </w:div>
        <w:div w:id="1394625641">
          <w:marLeft w:val="0"/>
          <w:marRight w:val="0"/>
          <w:marTop w:val="0"/>
          <w:marBottom w:val="0"/>
          <w:divBdr>
            <w:top w:val="none" w:sz="0" w:space="0" w:color="auto"/>
            <w:left w:val="none" w:sz="0" w:space="0" w:color="auto"/>
            <w:bottom w:val="none" w:sz="0" w:space="0" w:color="auto"/>
            <w:right w:val="none" w:sz="0" w:space="0" w:color="auto"/>
          </w:divBdr>
        </w:div>
        <w:div w:id="1404524293">
          <w:marLeft w:val="0"/>
          <w:marRight w:val="0"/>
          <w:marTop w:val="0"/>
          <w:marBottom w:val="0"/>
          <w:divBdr>
            <w:top w:val="none" w:sz="0" w:space="0" w:color="auto"/>
            <w:left w:val="none" w:sz="0" w:space="0" w:color="auto"/>
            <w:bottom w:val="none" w:sz="0" w:space="0" w:color="auto"/>
            <w:right w:val="none" w:sz="0" w:space="0" w:color="auto"/>
          </w:divBdr>
        </w:div>
        <w:div w:id="1411581896">
          <w:marLeft w:val="0"/>
          <w:marRight w:val="0"/>
          <w:marTop w:val="0"/>
          <w:marBottom w:val="0"/>
          <w:divBdr>
            <w:top w:val="none" w:sz="0" w:space="0" w:color="auto"/>
            <w:left w:val="none" w:sz="0" w:space="0" w:color="auto"/>
            <w:bottom w:val="none" w:sz="0" w:space="0" w:color="auto"/>
            <w:right w:val="none" w:sz="0" w:space="0" w:color="auto"/>
          </w:divBdr>
        </w:div>
        <w:div w:id="1421021386">
          <w:marLeft w:val="0"/>
          <w:marRight w:val="0"/>
          <w:marTop w:val="0"/>
          <w:marBottom w:val="0"/>
          <w:divBdr>
            <w:top w:val="none" w:sz="0" w:space="0" w:color="auto"/>
            <w:left w:val="none" w:sz="0" w:space="0" w:color="auto"/>
            <w:bottom w:val="none" w:sz="0" w:space="0" w:color="auto"/>
            <w:right w:val="none" w:sz="0" w:space="0" w:color="auto"/>
          </w:divBdr>
        </w:div>
        <w:div w:id="1422139466">
          <w:marLeft w:val="0"/>
          <w:marRight w:val="0"/>
          <w:marTop w:val="0"/>
          <w:marBottom w:val="0"/>
          <w:divBdr>
            <w:top w:val="none" w:sz="0" w:space="0" w:color="auto"/>
            <w:left w:val="none" w:sz="0" w:space="0" w:color="auto"/>
            <w:bottom w:val="none" w:sz="0" w:space="0" w:color="auto"/>
            <w:right w:val="none" w:sz="0" w:space="0" w:color="auto"/>
          </w:divBdr>
        </w:div>
        <w:div w:id="1431000441">
          <w:marLeft w:val="0"/>
          <w:marRight w:val="0"/>
          <w:marTop w:val="0"/>
          <w:marBottom w:val="0"/>
          <w:divBdr>
            <w:top w:val="none" w:sz="0" w:space="0" w:color="auto"/>
            <w:left w:val="none" w:sz="0" w:space="0" w:color="auto"/>
            <w:bottom w:val="none" w:sz="0" w:space="0" w:color="auto"/>
            <w:right w:val="none" w:sz="0" w:space="0" w:color="auto"/>
          </w:divBdr>
        </w:div>
        <w:div w:id="1444223467">
          <w:marLeft w:val="0"/>
          <w:marRight w:val="0"/>
          <w:marTop w:val="0"/>
          <w:marBottom w:val="0"/>
          <w:divBdr>
            <w:top w:val="none" w:sz="0" w:space="0" w:color="auto"/>
            <w:left w:val="none" w:sz="0" w:space="0" w:color="auto"/>
            <w:bottom w:val="none" w:sz="0" w:space="0" w:color="auto"/>
            <w:right w:val="none" w:sz="0" w:space="0" w:color="auto"/>
          </w:divBdr>
        </w:div>
        <w:div w:id="1457720984">
          <w:marLeft w:val="0"/>
          <w:marRight w:val="0"/>
          <w:marTop w:val="0"/>
          <w:marBottom w:val="0"/>
          <w:divBdr>
            <w:top w:val="none" w:sz="0" w:space="0" w:color="auto"/>
            <w:left w:val="none" w:sz="0" w:space="0" w:color="auto"/>
            <w:bottom w:val="none" w:sz="0" w:space="0" w:color="auto"/>
            <w:right w:val="none" w:sz="0" w:space="0" w:color="auto"/>
          </w:divBdr>
        </w:div>
        <w:div w:id="1459836081">
          <w:marLeft w:val="0"/>
          <w:marRight w:val="0"/>
          <w:marTop w:val="0"/>
          <w:marBottom w:val="0"/>
          <w:divBdr>
            <w:top w:val="none" w:sz="0" w:space="0" w:color="auto"/>
            <w:left w:val="none" w:sz="0" w:space="0" w:color="auto"/>
            <w:bottom w:val="none" w:sz="0" w:space="0" w:color="auto"/>
            <w:right w:val="none" w:sz="0" w:space="0" w:color="auto"/>
          </w:divBdr>
        </w:div>
        <w:div w:id="1469783036">
          <w:marLeft w:val="0"/>
          <w:marRight w:val="0"/>
          <w:marTop w:val="0"/>
          <w:marBottom w:val="0"/>
          <w:divBdr>
            <w:top w:val="none" w:sz="0" w:space="0" w:color="auto"/>
            <w:left w:val="none" w:sz="0" w:space="0" w:color="auto"/>
            <w:bottom w:val="none" w:sz="0" w:space="0" w:color="auto"/>
            <w:right w:val="none" w:sz="0" w:space="0" w:color="auto"/>
          </w:divBdr>
        </w:div>
        <w:div w:id="1477802087">
          <w:marLeft w:val="0"/>
          <w:marRight w:val="0"/>
          <w:marTop w:val="0"/>
          <w:marBottom w:val="0"/>
          <w:divBdr>
            <w:top w:val="none" w:sz="0" w:space="0" w:color="auto"/>
            <w:left w:val="none" w:sz="0" w:space="0" w:color="auto"/>
            <w:bottom w:val="none" w:sz="0" w:space="0" w:color="auto"/>
            <w:right w:val="none" w:sz="0" w:space="0" w:color="auto"/>
          </w:divBdr>
        </w:div>
        <w:div w:id="1481270012">
          <w:marLeft w:val="0"/>
          <w:marRight w:val="0"/>
          <w:marTop w:val="0"/>
          <w:marBottom w:val="0"/>
          <w:divBdr>
            <w:top w:val="none" w:sz="0" w:space="0" w:color="auto"/>
            <w:left w:val="none" w:sz="0" w:space="0" w:color="auto"/>
            <w:bottom w:val="none" w:sz="0" w:space="0" w:color="auto"/>
            <w:right w:val="none" w:sz="0" w:space="0" w:color="auto"/>
          </w:divBdr>
        </w:div>
        <w:div w:id="1486241450">
          <w:marLeft w:val="0"/>
          <w:marRight w:val="0"/>
          <w:marTop w:val="0"/>
          <w:marBottom w:val="0"/>
          <w:divBdr>
            <w:top w:val="none" w:sz="0" w:space="0" w:color="auto"/>
            <w:left w:val="none" w:sz="0" w:space="0" w:color="auto"/>
            <w:bottom w:val="none" w:sz="0" w:space="0" w:color="auto"/>
            <w:right w:val="none" w:sz="0" w:space="0" w:color="auto"/>
          </w:divBdr>
        </w:div>
        <w:div w:id="1498768146">
          <w:marLeft w:val="0"/>
          <w:marRight w:val="0"/>
          <w:marTop w:val="0"/>
          <w:marBottom w:val="0"/>
          <w:divBdr>
            <w:top w:val="none" w:sz="0" w:space="0" w:color="auto"/>
            <w:left w:val="none" w:sz="0" w:space="0" w:color="auto"/>
            <w:bottom w:val="none" w:sz="0" w:space="0" w:color="auto"/>
            <w:right w:val="none" w:sz="0" w:space="0" w:color="auto"/>
          </w:divBdr>
        </w:div>
        <w:div w:id="1501702006">
          <w:marLeft w:val="0"/>
          <w:marRight w:val="0"/>
          <w:marTop w:val="0"/>
          <w:marBottom w:val="0"/>
          <w:divBdr>
            <w:top w:val="none" w:sz="0" w:space="0" w:color="auto"/>
            <w:left w:val="none" w:sz="0" w:space="0" w:color="auto"/>
            <w:bottom w:val="none" w:sz="0" w:space="0" w:color="auto"/>
            <w:right w:val="none" w:sz="0" w:space="0" w:color="auto"/>
          </w:divBdr>
        </w:div>
        <w:div w:id="1503618312">
          <w:marLeft w:val="0"/>
          <w:marRight w:val="0"/>
          <w:marTop w:val="0"/>
          <w:marBottom w:val="0"/>
          <w:divBdr>
            <w:top w:val="none" w:sz="0" w:space="0" w:color="auto"/>
            <w:left w:val="none" w:sz="0" w:space="0" w:color="auto"/>
            <w:bottom w:val="none" w:sz="0" w:space="0" w:color="auto"/>
            <w:right w:val="none" w:sz="0" w:space="0" w:color="auto"/>
          </w:divBdr>
        </w:div>
        <w:div w:id="1505391654">
          <w:marLeft w:val="0"/>
          <w:marRight w:val="0"/>
          <w:marTop w:val="0"/>
          <w:marBottom w:val="0"/>
          <w:divBdr>
            <w:top w:val="none" w:sz="0" w:space="0" w:color="auto"/>
            <w:left w:val="none" w:sz="0" w:space="0" w:color="auto"/>
            <w:bottom w:val="none" w:sz="0" w:space="0" w:color="auto"/>
            <w:right w:val="none" w:sz="0" w:space="0" w:color="auto"/>
          </w:divBdr>
        </w:div>
        <w:div w:id="1510758502">
          <w:marLeft w:val="0"/>
          <w:marRight w:val="0"/>
          <w:marTop w:val="0"/>
          <w:marBottom w:val="0"/>
          <w:divBdr>
            <w:top w:val="none" w:sz="0" w:space="0" w:color="auto"/>
            <w:left w:val="none" w:sz="0" w:space="0" w:color="auto"/>
            <w:bottom w:val="none" w:sz="0" w:space="0" w:color="auto"/>
            <w:right w:val="none" w:sz="0" w:space="0" w:color="auto"/>
          </w:divBdr>
        </w:div>
        <w:div w:id="1511407853">
          <w:marLeft w:val="0"/>
          <w:marRight w:val="0"/>
          <w:marTop w:val="0"/>
          <w:marBottom w:val="0"/>
          <w:divBdr>
            <w:top w:val="none" w:sz="0" w:space="0" w:color="auto"/>
            <w:left w:val="none" w:sz="0" w:space="0" w:color="auto"/>
            <w:bottom w:val="none" w:sz="0" w:space="0" w:color="auto"/>
            <w:right w:val="none" w:sz="0" w:space="0" w:color="auto"/>
          </w:divBdr>
        </w:div>
        <w:div w:id="1519391509">
          <w:marLeft w:val="0"/>
          <w:marRight w:val="0"/>
          <w:marTop w:val="0"/>
          <w:marBottom w:val="0"/>
          <w:divBdr>
            <w:top w:val="none" w:sz="0" w:space="0" w:color="auto"/>
            <w:left w:val="none" w:sz="0" w:space="0" w:color="auto"/>
            <w:bottom w:val="none" w:sz="0" w:space="0" w:color="auto"/>
            <w:right w:val="none" w:sz="0" w:space="0" w:color="auto"/>
          </w:divBdr>
        </w:div>
        <w:div w:id="1528910033">
          <w:marLeft w:val="0"/>
          <w:marRight w:val="0"/>
          <w:marTop w:val="0"/>
          <w:marBottom w:val="0"/>
          <w:divBdr>
            <w:top w:val="none" w:sz="0" w:space="0" w:color="auto"/>
            <w:left w:val="none" w:sz="0" w:space="0" w:color="auto"/>
            <w:bottom w:val="none" w:sz="0" w:space="0" w:color="auto"/>
            <w:right w:val="none" w:sz="0" w:space="0" w:color="auto"/>
          </w:divBdr>
        </w:div>
        <w:div w:id="1534656575">
          <w:marLeft w:val="0"/>
          <w:marRight w:val="0"/>
          <w:marTop w:val="0"/>
          <w:marBottom w:val="0"/>
          <w:divBdr>
            <w:top w:val="none" w:sz="0" w:space="0" w:color="auto"/>
            <w:left w:val="none" w:sz="0" w:space="0" w:color="auto"/>
            <w:bottom w:val="none" w:sz="0" w:space="0" w:color="auto"/>
            <w:right w:val="none" w:sz="0" w:space="0" w:color="auto"/>
          </w:divBdr>
        </w:div>
        <w:div w:id="1543638065">
          <w:marLeft w:val="0"/>
          <w:marRight w:val="0"/>
          <w:marTop w:val="0"/>
          <w:marBottom w:val="0"/>
          <w:divBdr>
            <w:top w:val="none" w:sz="0" w:space="0" w:color="auto"/>
            <w:left w:val="none" w:sz="0" w:space="0" w:color="auto"/>
            <w:bottom w:val="none" w:sz="0" w:space="0" w:color="auto"/>
            <w:right w:val="none" w:sz="0" w:space="0" w:color="auto"/>
          </w:divBdr>
        </w:div>
        <w:div w:id="1545408056">
          <w:marLeft w:val="0"/>
          <w:marRight w:val="0"/>
          <w:marTop w:val="0"/>
          <w:marBottom w:val="0"/>
          <w:divBdr>
            <w:top w:val="none" w:sz="0" w:space="0" w:color="auto"/>
            <w:left w:val="none" w:sz="0" w:space="0" w:color="auto"/>
            <w:bottom w:val="none" w:sz="0" w:space="0" w:color="auto"/>
            <w:right w:val="none" w:sz="0" w:space="0" w:color="auto"/>
          </w:divBdr>
        </w:div>
        <w:div w:id="1566991967">
          <w:marLeft w:val="0"/>
          <w:marRight w:val="0"/>
          <w:marTop w:val="0"/>
          <w:marBottom w:val="0"/>
          <w:divBdr>
            <w:top w:val="none" w:sz="0" w:space="0" w:color="auto"/>
            <w:left w:val="none" w:sz="0" w:space="0" w:color="auto"/>
            <w:bottom w:val="none" w:sz="0" w:space="0" w:color="auto"/>
            <w:right w:val="none" w:sz="0" w:space="0" w:color="auto"/>
          </w:divBdr>
        </w:div>
        <w:div w:id="1576819676">
          <w:marLeft w:val="0"/>
          <w:marRight w:val="0"/>
          <w:marTop w:val="0"/>
          <w:marBottom w:val="0"/>
          <w:divBdr>
            <w:top w:val="none" w:sz="0" w:space="0" w:color="auto"/>
            <w:left w:val="none" w:sz="0" w:space="0" w:color="auto"/>
            <w:bottom w:val="none" w:sz="0" w:space="0" w:color="auto"/>
            <w:right w:val="none" w:sz="0" w:space="0" w:color="auto"/>
          </w:divBdr>
        </w:div>
        <w:div w:id="1598293056">
          <w:marLeft w:val="0"/>
          <w:marRight w:val="0"/>
          <w:marTop w:val="0"/>
          <w:marBottom w:val="0"/>
          <w:divBdr>
            <w:top w:val="none" w:sz="0" w:space="0" w:color="auto"/>
            <w:left w:val="none" w:sz="0" w:space="0" w:color="auto"/>
            <w:bottom w:val="none" w:sz="0" w:space="0" w:color="auto"/>
            <w:right w:val="none" w:sz="0" w:space="0" w:color="auto"/>
          </w:divBdr>
        </w:div>
        <w:div w:id="1602299175">
          <w:marLeft w:val="0"/>
          <w:marRight w:val="0"/>
          <w:marTop w:val="0"/>
          <w:marBottom w:val="0"/>
          <w:divBdr>
            <w:top w:val="none" w:sz="0" w:space="0" w:color="auto"/>
            <w:left w:val="none" w:sz="0" w:space="0" w:color="auto"/>
            <w:bottom w:val="none" w:sz="0" w:space="0" w:color="auto"/>
            <w:right w:val="none" w:sz="0" w:space="0" w:color="auto"/>
          </w:divBdr>
        </w:div>
        <w:div w:id="1615016790">
          <w:marLeft w:val="0"/>
          <w:marRight w:val="0"/>
          <w:marTop w:val="0"/>
          <w:marBottom w:val="0"/>
          <w:divBdr>
            <w:top w:val="none" w:sz="0" w:space="0" w:color="auto"/>
            <w:left w:val="none" w:sz="0" w:space="0" w:color="auto"/>
            <w:bottom w:val="none" w:sz="0" w:space="0" w:color="auto"/>
            <w:right w:val="none" w:sz="0" w:space="0" w:color="auto"/>
          </w:divBdr>
        </w:div>
        <w:div w:id="1623002103">
          <w:marLeft w:val="0"/>
          <w:marRight w:val="0"/>
          <w:marTop w:val="0"/>
          <w:marBottom w:val="0"/>
          <w:divBdr>
            <w:top w:val="none" w:sz="0" w:space="0" w:color="auto"/>
            <w:left w:val="none" w:sz="0" w:space="0" w:color="auto"/>
            <w:bottom w:val="none" w:sz="0" w:space="0" w:color="auto"/>
            <w:right w:val="none" w:sz="0" w:space="0" w:color="auto"/>
          </w:divBdr>
        </w:div>
        <w:div w:id="1623683499">
          <w:marLeft w:val="0"/>
          <w:marRight w:val="0"/>
          <w:marTop w:val="0"/>
          <w:marBottom w:val="0"/>
          <w:divBdr>
            <w:top w:val="none" w:sz="0" w:space="0" w:color="auto"/>
            <w:left w:val="none" w:sz="0" w:space="0" w:color="auto"/>
            <w:bottom w:val="none" w:sz="0" w:space="0" w:color="auto"/>
            <w:right w:val="none" w:sz="0" w:space="0" w:color="auto"/>
          </w:divBdr>
        </w:div>
        <w:div w:id="1624993973">
          <w:marLeft w:val="0"/>
          <w:marRight w:val="0"/>
          <w:marTop w:val="0"/>
          <w:marBottom w:val="0"/>
          <w:divBdr>
            <w:top w:val="none" w:sz="0" w:space="0" w:color="auto"/>
            <w:left w:val="none" w:sz="0" w:space="0" w:color="auto"/>
            <w:bottom w:val="none" w:sz="0" w:space="0" w:color="auto"/>
            <w:right w:val="none" w:sz="0" w:space="0" w:color="auto"/>
          </w:divBdr>
        </w:div>
        <w:div w:id="1637250623">
          <w:marLeft w:val="0"/>
          <w:marRight w:val="0"/>
          <w:marTop w:val="0"/>
          <w:marBottom w:val="0"/>
          <w:divBdr>
            <w:top w:val="none" w:sz="0" w:space="0" w:color="auto"/>
            <w:left w:val="none" w:sz="0" w:space="0" w:color="auto"/>
            <w:bottom w:val="none" w:sz="0" w:space="0" w:color="auto"/>
            <w:right w:val="none" w:sz="0" w:space="0" w:color="auto"/>
          </w:divBdr>
        </w:div>
        <w:div w:id="1646274471">
          <w:marLeft w:val="0"/>
          <w:marRight w:val="0"/>
          <w:marTop w:val="0"/>
          <w:marBottom w:val="0"/>
          <w:divBdr>
            <w:top w:val="none" w:sz="0" w:space="0" w:color="auto"/>
            <w:left w:val="none" w:sz="0" w:space="0" w:color="auto"/>
            <w:bottom w:val="none" w:sz="0" w:space="0" w:color="auto"/>
            <w:right w:val="none" w:sz="0" w:space="0" w:color="auto"/>
          </w:divBdr>
        </w:div>
        <w:div w:id="1649018531">
          <w:marLeft w:val="0"/>
          <w:marRight w:val="0"/>
          <w:marTop w:val="0"/>
          <w:marBottom w:val="0"/>
          <w:divBdr>
            <w:top w:val="none" w:sz="0" w:space="0" w:color="auto"/>
            <w:left w:val="none" w:sz="0" w:space="0" w:color="auto"/>
            <w:bottom w:val="none" w:sz="0" w:space="0" w:color="auto"/>
            <w:right w:val="none" w:sz="0" w:space="0" w:color="auto"/>
          </w:divBdr>
        </w:div>
        <w:div w:id="1662779655">
          <w:marLeft w:val="0"/>
          <w:marRight w:val="0"/>
          <w:marTop w:val="0"/>
          <w:marBottom w:val="0"/>
          <w:divBdr>
            <w:top w:val="none" w:sz="0" w:space="0" w:color="auto"/>
            <w:left w:val="none" w:sz="0" w:space="0" w:color="auto"/>
            <w:bottom w:val="none" w:sz="0" w:space="0" w:color="auto"/>
            <w:right w:val="none" w:sz="0" w:space="0" w:color="auto"/>
          </w:divBdr>
        </w:div>
        <w:div w:id="1675376978">
          <w:marLeft w:val="0"/>
          <w:marRight w:val="0"/>
          <w:marTop w:val="0"/>
          <w:marBottom w:val="0"/>
          <w:divBdr>
            <w:top w:val="none" w:sz="0" w:space="0" w:color="auto"/>
            <w:left w:val="none" w:sz="0" w:space="0" w:color="auto"/>
            <w:bottom w:val="none" w:sz="0" w:space="0" w:color="auto"/>
            <w:right w:val="none" w:sz="0" w:space="0" w:color="auto"/>
          </w:divBdr>
        </w:div>
        <w:div w:id="1691567594">
          <w:marLeft w:val="0"/>
          <w:marRight w:val="0"/>
          <w:marTop w:val="0"/>
          <w:marBottom w:val="0"/>
          <w:divBdr>
            <w:top w:val="none" w:sz="0" w:space="0" w:color="auto"/>
            <w:left w:val="none" w:sz="0" w:space="0" w:color="auto"/>
            <w:bottom w:val="none" w:sz="0" w:space="0" w:color="auto"/>
            <w:right w:val="none" w:sz="0" w:space="0" w:color="auto"/>
          </w:divBdr>
        </w:div>
        <w:div w:id="1701588318">
          <w:marLeft w:val="0"/>
          <w:marRight w:val="0"/>
          <w:marTop w:val="0"/>
          <w:marBottom w:val="0"/>
          <w:divBdr>
            <w:top w:val="none" w:sz="0" w:space="0" w:color="auto"/>
            <w:left w:val="none" w:sz="0" w:space="0" w:color="auto"/>
            <w:bottom w:val="none" w:sz="0" w:space="0" w:color="auto"/>
            <w:right w:val="none" w:sz="0" w:space="0" w:color="auto"/>
          </w:divBdr>
        </w:div>
        <w:div w:id="1715688083">
          <w:marLeft w:val="0"/>
          <w:marRight w:val="0"/>
          <w:marTop w:val="0"/>
          <w:marBottom w:val="0"/>
          <w:divBdr>
            <w:top w:val="none" w:sz="0" w:space="0" w:color="auto"/>
            <w:left w:val="none" w:sz="0" w:space="0" w:color="auto"/>
            <w:bottom w:val="none" w:sz="0" w:space="0" w:color="auto"/>
            <w:right w:val="none" w:sz="0" w:space="0" w:color="auto"/>
          </w:divBdr>
        </w:div>
        <w:div w:id="1715931203">
          <w:marLeft w:val="0"/>
          <w:marRight w:val="0"/>
          <w:marTop w:val="0"/>
          <w:marBottom w:val="0"/>
          <w:divBdr>
            <w:top w:val="none" w:sz="0" w:space="0" w:color="auto"/>
            <w:left w:val="none" w:sz="0" w:space="0" w:color="auto"/>
            <w:bottom w:val="none" w:sz="0" w:space="0" w:color="auto"/>
            <w:right w:val="none" w:sz="0" w:space="0" w:color="auto"/>
          </w:divBdr>
        </w:div>
        <w:div w:id="1728607120">
          <w:marLeft w:val="0"/>
          <w:marRight w:val="0"/>
          <w:marTop w:val="0"/>
          <w:marBottom w:val="0"/>
          <w:divBdr>
            <w:top w:val="none" w:sz="0" w:space="0" w:color="auto"/>
            <w:left w:val="none" w:sz="0" w:space="0" w:color="auto"/>
            <w:bottom w:val="none" w:sz="0" w:space="0" w:color="auto"/>
            <w:right w:val="none" w:sz="0" w:space="0" w:color="auto"/>
          </w:divBdr>
        </w:div>
        <w:div w:id="1730300003">
          <w:marLeft w:val="0"/>
          <w:marRight w:val="0"/>
          <w:marTop w:val="0"/>
          <w:marBottom w:val="0"/>
          <w:divBdr>
            <w:top w:val="none" w:sz="0" w:space="0" w:color="auto"/>
            <w:left w:val="none" w:sz="0" w:space="0" w:color="auto"/>
            <w:bottom w:val="none" w:sz="0" w:space="0" w:color="auto"/>
            <w:right w:val="none" w:sz="0" w:space="0" w:color="auto"/>
          </w:divBdr>
        </w:div>
        <w:div w:id="1736079618">
          <w:marLeft w:val="0"/>
          <w:marRight w:val="0"/>
          <w:marTop w:val="0"/>
          <w:marBottom w:val="0"/>
          <w:divBdr>
            <w:top w:val="none" w:sz="0" w:space="0" w:color="auto"/>
            <w:left w:val="none" w:sz="0" w:space="0" w:color="auto"/>
            <w:bottom w:val="none" w:sz="0" w:space="0" w:color="auto"/>
            <w:right w:val="none" w:sz="0" w:space="0" w:color="auto"/>
          </w:divBdr>
        </w:div>
        <w:div w:id="1736120377">
          <w:marLeft w:val="0"/>
          <w:marRight w:val="0"/>
          <w:marTop w:val="0"/>
          <w:marBottom w:val="0"/>
          <w:divBdr>
            <w:top w:val="none" w:sz="0" w:space="0" w:color="auto"/>
            <w:left w:val="none" w:sz="0" w:space="0" w:color="auto"/>
            <w:bottom w:val="none" w:sz="0" w:space="0" w:color="auto"/>
            <w:right w:val="none" w:sz="0" w:space="0" w:color="auto"/>
          </w:divBdr>
        </w:div>
        <w:div w:id="1736396890">
          <w:marLeft w:val="0"/>
          <w:marRight w:val="0"/>
          <w:marTop w:val="0"/>
          <w:marBottom w:val="0"/>
          <w:divBdr>
            <w:top w:val="none" w:sz="0" w:space="0" w:color="auto"/>
            <w:left w:val="none" w:sz="0" w:space="0" w:color="auto"/>
            <w:bottom w:val="none" w:sz="0" w:space="0" w:color="auto"/>
            <w:right w:val="none" w:sz="0" w:space="0" w:color="auto"/>
          </w:divBdr>
        </w:div>
        <w:div w:id="1739132201">
          <w:marLeft w:val="0"/>
          <w:marRight w:val="0"/>
          <w:marTop w:val="0"/>
          <w:marBottom w:val="0"/>
          <w:divBdr>
            <w:top w:val="none" w:sz="0" w:space="0" w:color="auto"/>
            <w:left w:val="none" w:sz="0" w:space="0" w:color="auto"/>
            <w:bottom w:val="none" w:sz="0" w:space="0" w:color="auto"/>
            <w:right w:val="none" w:sz="0" w:space="0" w:color="auto"/>
          </w:divBdr>
        </w:div>
        <w:div w:id="1741291837">
          <w:marLeft w:val="0"/>
          <w:marRight w:val="0"/>
          <w:marTop w:val="0"/>
          <w:marBottom w:val="0"/>
          <w:divBdr>
            <w:top w:val="none" w:sz="0" w:space="0" w:color="auto"/>
            <w:left w:val="none" w:sz="0" w:space="0" w:color="auto"/>
            <w:bottom w:val="none" w:sz="0" w:space="0" w:color="auto"/>
            <w:right w:val="none" w:sz="0" w:space="0" w:color="auto"/>
          </w:divBdr>
        </w:div>
        <w:div w:id="1752003369">
          <w:marLeft w:val="0"/>
          <w:marRight w:val="0"/>
          <w:marTop w:val="0"/>
          <w:marBottom w:val="0"/>
          <w:divBdr>
            <w:top w:val="none" w:sz="0" w:space="0" w:color="auto"/>
            <w:left w:val="none" w:sz="0" w:space="0" w:color="auto"/>
            <w:bottom w:val="none" w:sz="0" w:space="0" w:color="auto"/>
            <w:right w:val="none" w:sz="0" w:space="0" w:color="auto"/>
          </w:divBdr>
        </w:div>
        <w:div w:id="1761172618">
          <w:marLeft w:val="0"/>
          <w:marRight w:val="0"/>
          <w:marTop w:val="0"/>
          <w:marBottom w:val="0"/>
          <w:divBdr>
            <w:top w:val="none" w:sz="0" w:space="0" w:color="auto"/>
            <w:left w:val="none" w:sz="0" w:space="0" w:color="auto"/>
            <w:bottom w:val="none" w:sz="0" w:space="0" w:color="auto"/>
            <w:right w:val="none" w:sz="0" w:space="0" w:color="auto"/>
          </w:divBdr>
        </w:div>
        <w:div w:id="1769278377">
          <w:marLeft w:val="0"/>
          <w:marRight w:val="0"/>
          <w:marTop w:val="0"/>
          <w:marBottom w:val="0"/>
          <w:divBdr>
            <w:top w:val="none" w:sz="0" w:space="0" w:color="auto"/>
            <w:left w:val="none" w:sz="0" w:space="0" w:color="auto"/>
            <w:bottom w:val="none" w:sz="0" w:space="0" w:color="auto"/>
            <w:right w:val="none" w:sz="0" w:space="0" w:color="auto"/>
          </w:divBdr>
        </w:div>
        <w:div w:id="1780905612">
          <w:marLeft w:val="0"/>
          <w:marRight w:val="0"/>
          <w:marTop w:val="0"/>
          <w:marBottom w:val="0"/>
          <w:divBdr>
            <w:top w:val="none" w:sz="0" w:space="0" w:color="auto"/>
            <w:left w:val="none" w:sz="0" w:space="0" w:color="auto"/>
            <w:bottom w:val="none" w:sz="0" w:space="0" w:color="auto"/>
            <w:right w:val="none" w:sz="0" w:space="0" w:color="auto"/>
          </w:divBdr>
        </w:div>
        <w:div w:id="1782846282">
          <w:marLeft w:val="0"/>
          <w:marRight w:val="0"/>
          <w:marTop w:val="0"/>
          <w:marBottom w:val="0"/>
          <w:divBdr>
            <w:top w:val="none" w:sz="0" w:space="0" w:color="auto"/>
            <w:left w:val="none" w:sz="0" w:space="0" w:color="auto"/>
            <w:bottom w:val="none" w:sz="0" w:space="0" w:color="auto"/>
            <w:right w:val="none" w:sz="0" w:space="0" w:color="auto"/>
          </w:divBdr>
        </w:div>
        <w:div w:id="1788157332">
          <w:marLeft w:val="0"/>
          <w:marRight w:val="0"/>
          <w:marTop w:val="0"/>
          <w:marBottom w:val="0"/>
          <w:divBdr>
            <w:top w:val="none" w:sz="0" w:space="0" w:color="auto"/>
            <w:left w:val="none" w:sz="0" w:space="0" w:color="auto"/>
            <w:bottom w:val="none" w:sz="0" w:space="0" w:color="auto"/>
            <w:right w:val="none" w:sz="0" w:space="0" w:color="auto"/>
          </w:divBdr>
        </w:div>
        <w:div w:id="1791584681">
          <w:marLeft w:val="0"/>
          <w:marRight w:val="0"/>
          <w:marTop w:val="0"/>
          <w:marBottom w:val="0"/>
          <w:divBdr>
            <w:top w:val="none" w:sz="0" w:space="0" w:color="auto"/>
            <w:left w:val="none" w:sz="0" w:space="0" w:color="auto"/>
            <w:bottom w:val="none" w:sz="0" w:space="0" w:color="auto"/>
            <w:right w:val="none" w:sz="0" w:space="0" w:color="auto"/>
          </w:divBdr>
        </w:div>
        <w:div w:id="1794597542">
          <w:marLeft w:val="0"/>
          <w:marRight w:val="0"/>
          <w:marTop w:val="0"/>
          <w:marBottom w:val="0"/>
          <w:divBdr>
            <w:top w:val="none" w:sz="0" w:space="0" w:color="auto"/>
            <w:left w:val="none" w:sz="0" w:space="0" w:color="auto"/>
            <w:bottom w:val="none" w:sz="0" w:space="0" w:color="auto"/>
            <w:right w:val="none" w:sz="0" w:space="0" w:color="auto"/>
          </w:divBdr>
        </w:div>
        <w:div w:id="1796631758">
          <w:marLeft w:val="0"/>
          <w:marRight w:val="0"/>
          <w:marTop w:val="0"/>
          <w:marBottom w:val="0"/>
          <w:divBdr>
            <w:top w:val="none" w:sz="0" w:space="0" w:color="auto"/>
            <w:left w:val="none" w:sz="0" w:space="0" w:color="auto"/>
            <w:bottom w:val="none" w:sz="0" w:space="0" w:color="auto"/>
            <w:right w:val="none" w:sz="0" w:space="0" w:color="auto"/>
          </w:divBdr>
        </w:div>
        <w:div w:id="1799183065">
          <w:marLeft w:val="0"/>
          <w:marRight w:val="0"/>
          <w:marTop w:val="0"/>
          <w:marBottom w:val="0"/>
          <w:divBdr>
            <w:top w:val="none" w:sz="0" w:space="0" w:color="auto"/>
            <w:left w:val="none" w:sz="0" w:space="0" w:color="auto"/>
            <w:bottom w:val="none" w:sz="0" w:space="0" w:color="auto"/>
            <w:right w:val="none" w:sz="0" w:space="0" w:color="auto"/>
          </w:divBdr>
        </w:div>
        <w:div w:id="1802914214">
          <w:marLeft w:val="0"/>
          <w:marRight w:val="0"/>
          <w:marTop w:val="0"/>
          <w:marBottom w:val="0"/>
          <w:divBdr>
            <w:top w:val="none" w:sz="0" w:space="0" w:color="auto"/>
            <w:left w:val="none" w:sz="0" w:space="0" w:color="auto"/>
            <w:bottom w:val="none" w:sz="0" w:space="0" w:color="auto"/>
            <w:right w:val="none" w:sz="0" w:space="0" w:color="auto"/>
          </w:divBdr>
        </w:div>
        <w:div w:id="1808935724">
          <w:marLeft w:val="0"/>
          <w:marRight w:val="0"/>
          <w:marTop w:val="0"/>
          <w:marBottom w:val="0"/>
          <w:divBdr>
            <w:top w:val="none" w:sz="0" w:space="0" w:color="auto"/>
            <w:left w:val="none" w:sz="0" w:space="0" w:color="auto"/>
            <w:bottom w:val="none" w:sz="0" w:space="0" w:color="auto"/>
            <w:right w:val="none" w:sz="0" w:space="0" w:color="auto"/>
          </w:divBdr>
        </w:div>
        <w:div w:id="1810629048">
          <w:marLeft w:val="0"/>
          <w:marRight w:val="0"/>
          <w:marTop w:val="0"/>
          <w:marBottom w:val="0"/>
          <w:divBdr>
            <w:top w:val="none" w:sz="0" w:space="0" w:color="auto"/>
            <w:left w:val="none" w:sz="0" w:space="0" w:color="auto"/>
            <w:bottom w:val="none" w:sz="0" w:space="0" w:color="auto"/>
            <w:right w:val="none" w:sz="0" w:space="0" w:color="auto"/>
          </w:divBdr>
        </w:div>
        <w:div w:id="1812596757">
          <w:marLeft w:val="0"/>
          <w:marRight w:val="0"/>
          <w:marTop w:val="0"/>
          <w:marBottom w:val="0"/>
          <w:divBdr>
            <w:top w:val="none" w:sz="0" w:space="0" w:color="auto"/>
            <w:left w:val="none" w:sz="0" w:space="0" w:color="auto"/>
            <w:bottom w:val="none" w:sz="0" w:space="0" w:color="auto"/>
            <w:right w:val="none" w:sz="0" w:space="0" w:color="auto"/>
          </w:divBdr>
        </w:div>
        <w:div w:id="1816068489">
          <w:marLeft w:val="0"/>
          <w:marRight w:val="0"/>
          <w:marTop w:val="0"/>
          <w:marBottom w:val="0"/>
          <w:divBdr>
            <w:top w:val="none" w:sz="0" w:space="0" w:color="auto"/>
            <w:left w:val="none" w:sz="0" w:space="0" w:color="auto"/>
            <w:bottom w:val="none" w:sz="0" w:space="0" w:color="auto"/>
            <w:right w:val="none" w:sz="0" w:space="0" w:color="auto"/>
          </w:divBdr>
        </w:div>
        <w:div w:id="1819615158">
          <w:marLeft w:val="0"/>
          <w:marRight w:val="0"/>
          <w:marTop w:val="0"/>
          <w:marBottom w:val="0"/>
          <w:divBdr>
            <w:top w:val="none" w:sz="0" w:space="0" w:color="auto"/>
            <w:left w:val="none" w:sz="0" w:space="0" w:color="auto"/>
            <w:bottom w:val="none" w:sz="0" w:space="0" w:color="auto"/>
            <w:right w:val="none" w:sz="0" w:space="0" w:color="auto"/>
          </w:divBdr>
        </w:div>
        <w:div w:id="1824929678">
          <w:marLeft w:val="0"/>
          <w:marRight w:val="0"/>
          <w:marTop w:val="0"/>
          <w:marBottom w:val="0"/>
          <w:divBdr>
            <w:top w:val="none" w:sz="0" w:space="0" w:color="auto"/>
            <w:left w:val="none" w:sz="0" w:space="0" w:color="auto"/>
            <w:bottom w:val="none" w:sz="0" w:space="0" w:color="auto"/>
            <w:right w:val="none" w:sz="0" w:space="0" w:color="auto"/>
          </w:divBdr>
        </w:div>
        <w:div w:id="1850169787">
          <w:marLeft w:val="0"/>
          <w:marRight w:val="0"/>
          <w:marTop w:val="0"/>
          <w:marBottom w:val="0"/>
          <w:divBdr>
            <w:top w:val="none" w:sz="0" w:space="0" w:color="auto"/>
            <w:left w:val="none" w:sz="0" w:space="0" w:color="auto"/>
            <w:bottom w:val="none" w:sz="0" w:space="0" w:color="auto"/>
            <w:right w:val="none" w:sz="0" w:space="0" w:color="auto"/>
          </w:divBdr>
        </w:div>
        <w:div w:id="1851332569">
          <w:marLeft w:val="0"/>
          <w:marRight w:val="0"/>
          <w:marTop w:val="0"/>
          <w:marBottom w:val="0"/>
          <w:divBdr>
            <w:top w:val="none" w:sz="0" w:space="0" w:color="auto"/>
            <w:left w:val="none" w:sz="0" w:space="0" w:color="auto"/>
            <w:bottom w:val="none" w:sz="0" w:space="0" w:color="auto"/>
            <w:right w:val="none" w:sz="0" w:space="0" w:color="auto"/>
          </w:divBdr>
        </w:div>
        <w:div w:id="1851941343">
          <w:marLeft w:val="0"/>
          <w:marRight w:val="0"/>
          <w:marTop w:val="0"/>
          <w:marBottom w:val="0"/>
          <w:divBdr>
            <w:top w:val="none" w:sz="0" w:space="0" w:color="auto"/>
            <w:left w:val="none" w:sz="0" w:space="0" w:color="auto"/>
            <w:bottom w:val="none" w:sz="0" w:space="0" w:color="auto"/>
            <w:right w:val="none" w:sz="0" w:space="0" w:color="auto"/>
          </w:divBdr>
        </w:div>
        <w:div w:id="1853105989">
          <w:marLeft w:val="0"/>
          <w:marRight w:val="0"/>
          <w:marTop w:val="0"/>
          <w:marBottom w:val="0"/>
          <w:divBdr>
            <w:top w:val="none" w:sz="0" w:space="0" w:color="auto"/>
            <w:left w:val="none" w:sz="0" w:space="0" w:color="auto"/>
            <w:bottom w:val="none" w:sz="0" w:space="0" w:color="auto"/>
            <w:right w:val="none" w:sz="0" w:space="0" w:color="auto"/>
          </w:divBdr>
        </w:div>
        <w:div w:id="1855727668">
          <w:marLeft w:val="0"/>
          <w:marRight w:val="0"/>
          <w:marTop w:val="0"/>
          <w:marBottom w:val="0"/>
          <w:divBdr>
            <w:top w:val="none" w:sz="0" w:space="0" w:color="auto"/>
            <w:left w:val="none" w:sz="0" w:space="0" w:color="auto"/>
            <w:bottom w:val="none" w:sz="0" w:space="0" w:color="auto"/>
            <w:right w:val="none" w:sz="0" w:space="0" w:color="auto"/>
          </w:divBdr>
        </w:div>
        <w:div w:id="1859851900">
          <w:marLeft w:val="0"/>
          <w:marRight w:val="0"/>
          <w:marTop w:val="0"/>
          <w:marBottom w:val="0"/>
          <w:divBdr>
            <w:top w:val="none" w:sz="0" w:space="0" w:color="auto"/>
            <w:left w:val="none" w:sz="0" w:space="0" w:color="auto"/>
            <w:bottom w:val="none" w:sz="0" w:space="0" w:color="auto"/>
            <w:right w:val="none" w:sz="0" w:space="0" w:color="auto"/>
          </w:divBdr>
        </w:div>
        <w:div w:id="1873105331">
          <w:marLeft w:val="0"/>
          <w:marRight w:val="0"/>
          <w:marTop w:val="0"/>
          <w:marBottom w:val="0"/>
          <w:divBdr>
            <w:top w:val="none" w:sz="0" w:space="0" w:color="auto"/>
            <w:left w:val="none" w:sz="0" w:space="0" w:color="auto"/>
            <w:bottom w:val="none" w:sz="0" w:space="0" w:color="auto"/>
            <w:right w:val="none" w:sz="0" w:space="0" w:color="auto"/>
          </w:divBdr>
        </w:div>
        <w:div w:id="1874725453">
          <w:marLeft w:val="0"/>
          <w:marRight w:val="0"/>
          <w:marTop w:val="0"/>
          <w:marBottom w:val="0"/>
          <w:divBdr>
            <w:top w:val="none" w:sz="0" w:space="0" w:color="auto"/>
            <w:left w:val="none" w:sz="0" w:space="0" w:color="auto"/>
            <w:bottom w:val="none" w:sz="0" w:space="0" w:color="auto"/>
            <w:right w:val="none" w:sz="0" w:space="0" w:color="auto"/>
          </w:divBdr>
        </w:div>
        <w:div w:id="1883903604">
          <w:marLeft w:val="0"/>
          <w:marRight w:val="0"/>
          <w:marTop w:val="0"/>
          <w:marBottom w:val="0"/>
          <w:divBdr>
            <w:top w:val="none" w:sz="0" w:space="0" w:color="auto"/>
            <w:left w:val="none" w:sz="0" w:space="0" w:color="auto"/>
            <w:bottom w:val="none" w:sz="0" w:space="0" w:color="auto"/>
            <w:right w:val="none" w:sz="0" w:space="0" w:color="auto"/>
          </w:divBdr>
        </w:div>
        <w:div w:id="1902598424">
          <w:marLeft w:val="0"/>
          <w:marRight w:val="0"/>
          <w:marTop w:val="0"/>
          <w:marBottom w:val="0"/>
          <w:divBdr>
            <w:top w:val="none" w:sz="0" w:space="0" w:color="auto"/>
            <w:left w:val="none" w:sz="0" w:space="0" w:color="auto"/>
            <w:bottom w:val="none" w:sz="0" w:space="0" w:color="auto"/>
            <w:right w:val="none" w:sz="0" w:space="0" w:color="auto"/>
          </w:divBdr>
        </w:div>
        <w:div w:id="1916818443">
          <w:marLeft w:val="0"/>
          <w:marRight w:val="0"/>
          <w:marTop w:val="0"/>
          <w:marBottom w:val="0"/>
          <w:divBdr>
            <w:top w:val="none" w:sz="0" w:space="0" w:color="auto"/>
            <w:left w:val="none" w:sz="0" w:space="0" w:color="auto"/>
            <w:bottom w:val="none" w:sz="0" w:space="0" w:color="auto"/>
            <w:right w:val="none" w:sz="0" w:space="0" w:color="auto"/>
          </w:divBdr>
        </w:div>
        <w:div w:id="1919054275">
          <w:marLeft w:val="0"/>
          <w:marRight w:val="0"/>
          <w:marTop w:val="0"/>
          <w:marBottom w:val="0"/>
          <w:divBdr>
            <w:top w:val="none" w:sz="0" w:space="0" w:color="auto"/>
            <w:left w:val="none" w:sz="0" w:space="0" w:color="auto"/>
            <w:bottom w:val="none" w:sz="0" w:space="0" w:color="auto"/>
            <w:right w:val="none" w:sz="0" w:space="0" w:color="auto"/>
          </w:divBdr>
        </w:div>
        <w:div w:id="1924606765">
          <w:marLeft w:val="0"/>
          <w:marRight w:val="0"/>
          <w:marTop w:val="0"/>
          <w:marBottom w:val="0"/>
          <w:divBdr>
            <w:top w:val="none" w:sz="0" w:space="0" w:color="auto"/>
            <w:left w:val="none" w:sz="0" w:space="0" w:color="auto"/>
            <w:bottom w:val="none" w:sz="0" w:space="0" w:color="auto"/>
            <w:right w:val="none" w:sz="0" w:space="0" w:color="auto"/>
          </w:divBdr>
        </w:div>
        <w:div w:id="1933778394">
          <w:marLeft w:val="0"/>
          <w:marRight w:val="0"/>
          <w:marTop w:val="0"/>
          <w:marBottom w:val="0"/>
          <w:divBdr>
            <w:top w:val="none" w:sz="0" w:space="0" w:color="auto"/>
            <w:left w:val="none" w:sz="0" w:space="0" w:color="auto"/>
            <w:bottom w:val="none" w:sz="0" w:space="0" w:color="auto"/>
            <w:right w:val="none" w:sz="0" w:space="0" w:color="auto"/>
          </w:divBdr>
        </w:div>
        <w:div w:id="1950964278">
          <w:marLeft w:val="0"/>
          <w:marRight w:val="0"/>
          <w:marTop w:val="0"/>
          <w:marBottom w:val="0"/>
          <w:divBdr>
            <w:top w:val="none" w:sz="0" w:space="0" w:color="auto"/>
            <w:left w:val="none" w:sz="0" w:space="0" w:color="auto"/>
            <w:bottom w:val="none" w:sz="0" w:space="0" w:color="auto"/>
            <w:right w:val="none" w:sz="0" w:space="0" w:color="auto"/>
          </w:divBdr>
        </w:div>
        <w:div w:id="1962420834">
          <w:marLeft w:val="0"/>
          <w:marRight w:val="0"/>
          <w:marTop w:val="0"/>
          <w:marBottom w:val="0"/>
          <w:divBdr>
            <w:top w:val="none" w:sz="0" w:space="0" w:color="auto"/>
            <w:left w:val="none" w:sz="0" w:space="0" w:color="auto"/>
            <w:bottom w:val="none" w:sz="0" w:space="0" w:color="auto"/>
            <w:right w:val="none" w:sz="0" w:space="0" w:color="auto"/>
          </w:divBdr>
        </w:div>
        <w:div w:id="1965231732">
          <w:marLeft w:val="0"/>
          <w:marRight w:val="0"/>
          <w:marTop w:val="0"/>
          <w:marBottom w:val="0"/>
          <w:divBdr>
            <w:top w:val="none" w:sz="0" w:space="0" w:color="auto"/>
            <w:left w:val="none" w:sz="0" w:space="0" w:color="auto"/>
            <w:bottom w:val="none" w:sz="0" w:space="0" w:color="auto"/>
            <w:right w:val="none" w:sz="0" w:space="0" w:color="auto"/>
          </w:divBdr>
        </w:div>
        <w:div w:id="1975939126">
          <w:marLeft w:val="0"/>
          <w:marRight w:val="0"/>
          <w:marTop w:val="0"/>
          <w:marBottom w:val="0"/>
          <w:divBdr>
            <w:top w:val="none" w:sz="0" w:space="0" w:color="auto"/>
            <w:left w:val="none" w:sz="0" w:space="0" w:color="auto"/>
            <w:bottom w:val="none" w:sz="0" w:space="0" w:color="auto"/>
            <w:right w:val="none" w:sz="0" w:space="0" w:color="auto"/>
          </w:divBdr>
        </w:div>
        <w:div w:id="1981306956">
          <w:marLeft w:val="0"/>
          <w:marRight w:val="0"/>
          <w:marTop w:val="0"/>
          <w:marBottom w:val="0"/>
          <w:divBdr>
            <w:top w:val="none" w:sz="0" w:space="0" w:color="auto"/>
            <w:left w:val="none" w:sz="0" w:space="0" w:color="auto"/>
            <w:bottom w:val="none" w:sz="0" w:space="0" w:color="auto"/>
            <w:right w:val="none" w:sz="0" w:space="0" w:color="auto"/>
          </w:divBdr>
        </w:div>
        <w:div w:id="2015768365">
          <w:marLeft w:val="0"/>
          <w:marRight w:val="0"/>
          <w:marTop w:val="0"/>
          <w:marBottom w:val="0"/>
          <w:divBdr>
            <w:top w:val="none" w:sz="0" w:space="0" w:color="auto"/>
            <w:left w:val="none" w:sz="0" w:space="0" w:color="auto"/>
            <w:bottom w:val="none" w:sz="0" w:space="0" w:color="auto"/>
            <w:right w:val="none" w:sz="0" w:space="0" w:color="auto"/>
          </w:divBdr>
        </w:div>
        <w:div w:id="2025982147">
          <w:marLeft w:val="0"/>
          <w:marRight w:val="0"/>
          <w:marTop w:val="0"/>
          <w:marBottom w:val="0"/>
          <w:divBdr>
            <w:top w:val="none" w:sz="0" w:space="0" w:color="auto"/>
            <w:left w:val="none" w:sz="0" w:space="0" w:color="auto"/>
            <w:bottom w:val="none" w:sz="0" w:space="0" w:color="auto"/>
            <w:right w:val="none" w:sz="0" w:space="0" w:color="auto"/>
          </w:divBdr>
        </w:div>
        <w:div w:id="2032797598">
          <w:marLeft w:val="0"/>
          <w:marRight w:val="0"/>
          <w:marTop w:val="0"/>
          <w:marBottom w:val="0"/>
          <w:divBdr>
            <w:top w:val="none" w:sz="0" w:space="0" w:color="auto"/>
            <w:left w:val="none" w:sz="0" w:space="0" w:color="auto"/>
            <w:bottom w:val="none" w:sz="0" w:space="0" w:color="auto"/>
            <w:right w:val="none" w:sz="0" w:space="0" w:color="auto"/>
          </w:divBdr>
        </w:div>
        <w:div w:id="2035113885">
          <w:marLeft w:val="0"/>
          <w:marRight w:val="0"/>
          <w:marTop w:val="0"/>
          <w:marBottom w:val="0"/>
          <w:divBdr>
            <w:top w:val="none" w:sz="0" w:space="0" w:color="auto"/>
            <w:left w:val="none" w:sz="0" w:space="0" w:color="auto"/>
            <w:bottom w:val="none" w:sz="0" w:space="0" w:color="auto"/>
            <w:right w:val="none" w:sz="0" w:space="0" w:color="auto"/>
          </w:divBdr>
        </w:div>
        <w:div w:id="2050566782">
          <w:marLeft w:val="0"/>
          <w:marRight w:val="0"/>
          <w:marTop w:val="0"/>
          <w:marBottom w:val="0"/>
          <w:divBdr>
            <w:top w:val="none" w:sz="0" w:space="0" w:color="auto"/>
            <w:left w:val="none" w:sz="0" w:space="0" w:color="auto"/>
            <w:bottom w:val="none" w:sz="0" w:space="0" w:color="auto"/>
            <w:right w:val="none" w:sz="0" w:space="0" w:color="auto"/>
          </w:divBdr>
        </w:div>
        <w:div w:id="2065903672">
          <w:marLeft w:val="0"/>
          <w:marRight w:val="0"/>
          <w:marTop w:val="0"/>
          <w:marBottom w:val="0"/>
          <w:divBdr>
            <w:top w:val="none" w:sz="0" w:space="0" w:color="auto"/>
            <w:left w:val="none" w:sz="0" w:space="0" w:color="auto"/>
            <w:bottom w:val="none" w:sz="0" w:space="0" w:color="auto"/>
            <w:right w:val="none" w:sz="0" w:space="0" w:color="auto"/>
          </w:divBdr>
        </w:div>
        <w:div w:id="2078899463">
          <w:marLeft w:val="0"/>
          <w:marRight w:val="0"/>
          <w:marTop w:val="0"/>
          <w:marBottom w:val="0"/>
          <w:divBdr>
            <w:top w:val="none" w:sz="0" w:space="0" w:color="auto"/>
            <w:left w:val="none" w:sz="0" w:space="0" w:color="auto"/>
            <w:bottom w:val="none" w:sz="0" w:space="0" w:color="auto"/>
            <w:right w:val="none" w:sz="0" w:space="0" w:color="auto"/>
          </w:divBdr>
        </w:div>
        <w:div w:id="2084137197">
          <w:marLeft w:val="0"/>
          <w:marRight w:val="0"/>
          <w:marTop w:val="0"/>
          <w:marBottom w:val="0"/>
          <w:divBdr>
            <w:top w:val="none" w:sz="0" w:space="0" w:color="auto"/>
            <w:left w:val="none" w:sz="0" w:space="0" w:color="auto"/>
            <w:bottom w:val="none" w:sz="0" w:space="0" w:color="auto"/>
            <w:right w:val="none" w:sz="0" w:space="0" w:color="auto"/>
          </w:divBdr>
        </w:div>
        <w:div w:id="2103063860">
          <w:marLeft w:val="0"/>
          <w:marRight w:val="0"/>
          <w:marTop w:val="0"/>
          <w:marBottom w:val="0"/>
          <w:divBdr>
            <w:top w:val="none" w:sz="0" w:space="0" w:color="auto"/>
            <w:left w:val="none" w:sz="0" w:space="0" w:color="auto"/>
            <w:bottom w:val="none" w:sz="0" w:space="0" w:color="auto"/>
            <w:right w:val="none" w:sz="0" w:space="0" w:color="auto"/>
          </w:divBdr>
        </w:div>
        <w:div w:id="2105105679">
          <w:marLeft w:val="0"/>
          <w:marRight w:val="0"/>
          <w:marTop w:val="0"/>
          <w:marBottom w:val="0"/>
          <w:divBdr>
            <w:top w:val="none" w:sz="0" w:space="0" w:color="auto"/>
            <w:left w:val="none" w:sz="0" w:space="0" w:color="auto"/>
            <w:bottom w:val="none" w:sz="0" w:space="0" w:color="auto"/>
            <w:right w:val="none" w:sz="0" w:space="0" w:color="auto"/>
          </w:divBdr>
        </w:div>
        <w:div w:id="2109153407">
          <w:marLeft w:val="0"/>
          <w:marRight w:val="0"/>
          <w:marTop w:val="0"/>
          <w:marBottom w:val="0"/>
          <w:divBdr>
            <w:top w:val="none" w:sz="0" w:space="0" w:color="auto"/>
            <w:left w:val="none" w:sz="0" w:space="0" w:color="auto"/>
            <w:bottom w:val="none" w:sz="0" w:space="0" w:color="auto"/>
            <w:right w:val="none" w:sz="0" w:space="0" w:color="auto"/>
          </w:divBdr>
        </w:div>
        <w:div w:id="2116485532">
          <w:marLeft w:val="0"/>
          <w:marRight w:val="0"/>
          <w:marTop w:val="0"/>
          <w:marBottom w:val="0"/>
          <w:divBdr>
            <w:top w:val="none" w:sz="0" w:space="0" w:color="auto"/>
            <w:left w:val="none" w:sz="0" w:space="0" w:color="auto"/>
            <w:bottom w:val="none" w:sz="0" w:space="0" w:color="auto"/>
            <w:right w:val="none" w:sz="0" w:space="0" w:color="auto"/>
          </w:divBdr>
        </w:div>
        <w:div w:id="2119450198">
          <w:marLeft w:val="0"/>
          <w:marRight w:val="0"/>
          <w:marTop w:val="0"/>
          <w:marBottom w:val="0"/>
          <w:divBdr>
            <w:top w:val="none" w:sz="0" w:space="0" w:color="auto"/>
            <w:left w:val="none" w:sz="0" w:space="0" w:color="auto"/>
            <w:bottom w:val="none" w:sz="0" w:space="0" w:color="auto"/>
            <w:right w:val="none" w:sz="0" w:space="0" w:color="auto"/>
          </w:divBdr>
        </w:div>
        <w:div w:id="2122451795">
          <w:marLeft w:val="0"/>
          <w:marRight w:val="0"/>
          <w:marTop w:val="0"/>
          <w:marBottom w:val="0"/>
          <w:divBdr>
            <w:top w:val="none" w:sz="0" w:space="0" w:color="auto"/>
            <w:left w:val="none" w:sz="0" w:space="0" w:color="auto"/>
            <w:bottom w:val="none" w:sz="0" w:space="0" w:color="auto"/>
            <w:right w:val="none" w:sz="0" w:space="0" w:color="auto"/>
          </w:divBdr>
        </w:div>
        <w:div w:id="2129348192">
          <w:marLeft w:val="0"/>
          <w:marRight w:val="0"/>
          <w:marTop w:val="0"/>
          <w:marBottom w:val="0"/>
          <w:divBdr>
            <w:top w:val="none" w:sz="0" w:space="0" w:color="auto"/>
            <w:left w:val="none" w:sz="0" w:space="0" w:color="auto"/>
            <w:bottom w:val="none" w:sz="0" w:space="0" w:color="auto"/>
            <w:right w:val="none" w:sz="0" w:space="0" w:color="auto"/>
          </w:divBdr>
        </w:div>
        <w:div w:id="2134979713">
          <w:marLeft w:val="0"/>
          <w:marRight w:val="0"/>
          <w:marTop w:val="0"/>
          <w:marBottom w:val="0"/>
          <w:divBdr>
            <w:top w:val="none" w:sz="0" w:space="0" w:color="auto"/>
            <w:left w:val="none" w:sz="0" w:space="0" w:color="auto"/>
            <w:bottom w:val="none" w:sz="0" w:space="0" w:color="auto"/>
            <w:right w:val="none" w:sz="0" w:space="0" w:color="auto"/>
          </w:divBdr>
        </w:div>
        <w:div w:id="2136409340">
          <w:marLeft w:val="0"/>
          <w:marRight w:val="0"/>
          <w:marTop w:val="0"/>
          <w:marBottom w:val="0"/>
          <w:divBdr>
            <w:top w:val="none" w:sz="0" w:space="0" w:color="auto"/>
            <w:left w:val="none" w:sz="0" w:space="0" w:color="auto"/>
            <w:bottom w:val="none" w:sz="0" w:space="0" w:color="auto"/>
            <w:right w:val="none" w:sz="0" w:space="0" w:color="auto"/>
          </w:divBdr>
        </w:div>
        <w:div w:id="2143188668">
          <w:marLeft w:val="0"/>
          <w:marRight w:val="0"/>
          <w:marTop w:val="0"/>
          <w:marBottom w:val="0"/>
          <w:divBdr>
            <w:top w:val="none" w:sz="0" w:space="0" w:color="auto"/>
            <w:left w:val="none" w:sz="0" w:space="0" w:color="auto"/>
            <w:bottom w:val="none" w:sz="0" w:space="0" w:color="auto"/>
            <w:right w:val="none" w:sz="0" w:space="0" w:color="auto"/>
          </w:divBdr>
        </w:div>
      </w:divsChild>
    </w:div>
    <w:div w:id="461264132">
      <w:bodyDiv w:val="1"/>
      <w:marLeft w:val="0"/>
      <w:marRight w:val="0"/>
      <w:marTop w:val="0"/>
      <w:marBottom w:val="0"/>
      <w:divBdr>
        <w:top w:val="none" w:sz="0" w:space="0" w:color="auto"/>
        <w:left w:val="none" w:sz="0" w:space="0" w:color="auto"/>
        <w:bottom w:val="none" w:sz="0" w:space="0" w:color="auto"/>
        <w:right w:val="none" w:sz="0" w:space="0" w:color="auto"/>
      </w:divBdr>
    </w:div>
    <w:div w:id="494732854">
      <w:bodyDiv w:val="1"/>
      <w:marLeft w:val="0"/>
      <w:marRight w:val="0"/>
      <w:marTop w:val="0"/>
      <w:marBottom w:val="0"/>
      <w:divBdr>
        <w:top w:val="none" w:sz="0" w:space="0" w:color="auto"/>
        <w:left w:val="none" w:sz="0" w:space="0" w:color="auto"/>
        <w:bottom w:val="none" w:sz="0" w:space="0" w:color="auto"/>
        <w:right w:val="none" w:sz="0" w:space="0" w:color="auto"/>
      </w:divBdr>
    </w:div>
    <w:div w:id="824518326">
      <w:bodyDiv w:val="1"/>
      <w:marLeft w:val="0"/>
      <w:marRight w:val="0"/>
      <w:marTop w:val="0"/>
      <w:marBottom w:val="0"/>
      <w:divBdr>
        <w:top w:val="none" w:sz="0" w:space="0" w:color="auto"/>
        <w:left w:val="none" w:sz="0" w:space="0" w:color="auto"/>
        <w:bottom w:val="none" w:sz="0" w:space="0" w:color="auto"/>
        <w:right w:val="none" w:sz="0" w:space="0" w:color="auto"/>
      </w:divBdr>
    </w:div>
    <w:div w:id="925848942">
      <w:bodyDiv w:val="1"/>
      <w:marLeft w:val="0"/>
      <w:marRight w:val="0"/>
      <w:marTop w:val="0"/>
      <w:marBottom w:val="0"/>
      <w:divBdr>
        <w:top w:val="none" w:sz="0" w:space="0" w:color="auto"/>
        <w:left w:val="none" w:sz="0" w:space="0" w:color="auto"/>
        <w:bottom w:val="none" w:sz="0" w:space="0" w:color="auto"/>
        <w:right w:val="none" w:sz="0" w:space="0" w:color="auto"/>
      </w:divBdr>
    </w:div>
    <w:div w:id="1285111507">
      <w:bodyDiv w:val="1"/>
      <w:marLeft w:val="0"/>
      <w:marRight w:val="0"/>
      <w:marTop w:val="0"/>
      <w:marBottom w:val="0"/>
      <w:divBdr>
        <w:top w:val="none" w:sz="0" w:space="0" w:color="auto"/>
        <w:left w:val="none" w:sz="0" w:space="0" w:color="auto"/>
        <w:bottom w:val="none" w:sz="0" w:space="0" w:color="auto"/>
        <w:right w:val="none" w:sz="0" w:space="0" w:color="auto"/>
      </w:divBdr>
    </w:div>
    <w:div w:id="1297296568">
      <w:bodyDiv w:val="1"/>
      <w:marLeft w:val="0"/>
      <w:marRight w:val="0"/>
      <w:marTop w:val="0"/>
      <w:marBottom w:val="0"/>
      <w:divBdr>
        <w:top w:val="none" w:sz="0" w:space="0" w:color="auto"/>
        <w:left w:val="none" w:sz="0" w:space="0" w:color="auto"/>
        <w:bottom w:val="none" w:sz="0" w:space="0" w:color="auto"/>
        <w:right w:val="none" w:sz="0" w:space="0" w:color="auto"/>
      </w:divBdr>
    </w:div>
    <w:div w:id="1362440715">
      <w:bodyDiv w:val="1"/>
      <w:marLeft w:val="0"/>
      <w:marRight w:val="0"/>
      <w:marTop w:val="0"/>
      <w:marBottom w:val="0"/>
      <w:divBdr>
        <w:top w:val="none" w:sz="0" w:space="0" w:color="auto"/>
        <w:left w:val="none" w:sz="0" w:space="0" w:color="auto"/>
        <w:bottom w:val="none" w:sz="0" w:space="0" w:color="auto"/>
        <w:right w:val="none" w:sz="0" w:space="0" w:color="auto"/>
      </w:divBdr>
    </w:div>
    <w:div w:id="1422293188">
      <w:bodyDiv w:val="1"/>
      <w:marLeft w:val="0"/>
      <w:marRight w:val="0"/>
      <w:marTop w:val="0"/>
      <w:marBottom w:val="0"/>
      <w:divBdr>
        <w:top w:val="none" w:sz="0" w:space="0" w:color="auto"/>
        <w:left w:val="none" w:sz="0" w:space="0" w:color="auto"/>
        <w:bottom w:val="none" w:sz="0" w:space="0" w:color="auto"/>
        <w:right w:val="none" w:sz="0" w:space="0" w:color="auto"/>
      </w:divBdr>
    </w:div>
    <w:div w:id="1454983635">
      <w:bodyDiv w:val="1"/>
      <w:marLeft w:val="0"/>
      <w:marRight w:val="0"/>
      <w:marTop w:val="0"/>
      <w:marBottom w:val="0"/>
      <w:divBdr>
        <w:top w:val="none" w:sz="0" w:space="0" w:color="auto"/>
        <w:left w:val="none" w:sz="0" w:space="0" w:color="auto"/>
        <w:bottom w:val="none" w:sz="0" w:space="0" w:color="auto"/>
        <w:right w:val="none" w:sz="0" w:space="0" w:color="auto"/>
      </w:divBdr>
    </w:div>
    <w:div w:id="1582788387">
      <w:bodyDiv w:val="1"/>
      <w:marLeft w:val="0"/>
      <w:marRight w:val="0"/>
      <w:marTop w:val="0"/>
      <w:marBottom w:val="0"/>
      <w:divBdr>
        <w:top w:val="none" w:sz="0" w:space="0" w:color="auto"/>
        <w:left w:val="none" w:sz="0" w:space="0" w:color="auto"/>
        <w:bottom w:val="none" w:sz="0" w:space="0" w:color="auto"/>
        <w:right w:val="none" w:sz="0" w:space="0" w:color="auto"/>
      </w:divBdr>
    </w:div>
    <w:div w:id="1687098633">
      <w:bodyDiv w:val="1"/>
      <w:marLeft w:val="0"/>
      <w:marRight w:val="0"/>
      <w:marTop w:val="0"/>
      <w:marBottom w:val="0"/>
      <w:divBdr>
        <w:top w:val="none" w:sz="0" w:space="0" w:color="auto"/>
        <w:left w:val="none" w:sz="0" w:space="0" w:color="auto"/>
        <w:bottom w:val="none" w:sz="0" w:space="0" w:color="auto"/>
        <w:right w:val="none" w:sz="0" w:space="0" w:color="auto"/>
      </w:divBdr>
    </w:div>
    <w:div w:id="1951086535">
      <w:bodyDiv w:val="1"/>
      <w:marLeft w:val="0"/>
      <w:marRight w:val="0"/>
      <w:marTop w:val="0"/>
      <w:marBottom w:val="0"/>
      <w:divBdr>
        <w:top w:val="none" w:sz="0" w:space="0" w:color="auto"/>
        <w:left w:val="none" w:sz="0" w:space="0" w:color="auto"/>
        <w:bottom w:val="none" w:sz="0" w:space="0" w:color="auto"/>
        <w:right w:val="none" w:sz="0" w:space="0" w:color="auto"/>
      </w:divBdr>
    </w:div>
    <w:div w:id="2066640983">
      <w:bodyDiv w:val="1"/>
      <w:marLeft w:val="0"/>
      <w:marRight w:val="0"/>
      <w:marTop w:val="0"/>
      <w:marBottom w:val="0"/>
      <w:divBdr>
        <w:top w:val="none" w:sz="0" w:space="0" w:color="auto"/>
        <w:left w:val="none" w:sz="0" w:space="0" w:color="auto"/>
        <w:bottom w:val="none" w:sz="0" w:space="0" w:color="auto"/>
        <w:right w:val="none" w:sz="0" w:space="0" w:color="auto"/>
      </w:divBdr>
      <w:divsChild>
        <w:div w:id="27531343">
          <w:marLeft w:val="0"/>
          <w:marRight w:val="0"/>
          <w:marTop w:val="0"/>
          <w:marBottom w:val="0"/>
          <w:divBdr>
            <w:top w:val="none" w:sz="0" w:space="0" w:color="auto"/>
            <w:left w:val="none" w:sz="0" w:space="0" w:color="auto"/>
            <w:bottom w:val="none" w:sz="0" w:space="0" w:color="auto"/>
            <w:right w:val="none" w:sz="0" w:space="0" w:color="auto"/>
          </w:divBdr>
        </w:div>
        <w:div w:id="33046156">
          <w:marLeft w:val="0"/>
          <w:marRight w:val="0"/>
          <w:marTop w:val="0"/>
          <w:marBottom w:val="0"/>
          <w:divBdr>
            <w:top w:val="none" w:sz="0" w:space="0" w:color="auto"/>
            <w:left w:val="none" w:sz="0" w:space="0" w:color="auto"/>
            <w:bottom w:val="none" w:sz="0" w:space="0" w:color="auto"/>
            <w:right w:val="none" w:sz="0" w:space="0" w:color="auto"/>
          </w:divBdr>
        </w:div>
        <w:div w:id="42020505">
          <w:marLeft w:val="0"/>
          <w:marRight w:val="0"/>
          <w:marTop w:val="0"/>
          <w:marBottom w:val="0"/>
          <w:divBdr>
            <w:top w:val="none" w:sz="0" w:space="0" w:color="auto"/>
            <w:left w:val="none" w:sz="0" w:space="0" w:color="auto"/>
            <w:bottom w:val="none" w:sz="0" w:space="0" w:color="auto"/>
            <w:right w:val="none" w:sz="0" w:space="0" w:color="auto"/>
          </w:divBdr>
        </w:div>
        <w:div w:id="69542250">
          <w:marLeft w:val="0"/>
          <w:marRight w:val="0"/>
          <w:marTop w:val="0"/>
          <w:marBottom w:val="0"/>
          <w:divBdr>
            <w:top w:val="none" w:sz="0" w:space="0" w:color="auto"/>
            <w:left w:val="none" w:sz="0" w:space="0" w:color="auto"/>
            <w:bottom w:val="none" w:sz="0" w:space="0" w:color="auto"/>
            <w:right w:val="none" w:sz="0" w:space="0" w:color="auto"/>
          </w:divBdr>
        </w:div>
        <w:div w:id="71632454">
          <w:marLeft w:val="0"/>
          <w:marRight w:val="0"/>
          <w:marTop w:val="0"/>
          <w:marBottom w:val="0"/>
          <w:divBdr>
            <w:top w:val="none" w:sz="0" w:space="0" w:color="auto"/>
            <w:left w:val="none" w:sz="0" w:space="0" w:color="auto"/>
            <w:bottom w:val="none" w:sz="0" w:space="0" w:color="auto"/>
            <w:right w:val="none" w:sz="0" w:space="0" w:color="auto"/>
          </w:divBdr>
        </w:div>
        <w:div w:id="72090035">
          <w:marLeft w:val="0"/>
          <w:marRight w:val="0"/>
          <w:marTop w:val="0"/>
          <w:marBottom w:val="0"/>
          <w:divBdr>
            <w:top w:val="none" w:sz="0" w:space="0" w:color="auto"/>
            <w:left w:val="none" w:sz="0" w:space="0" w:color="auto"/>
            <w:bottom w:val="none" w:sz="0" w:space="0" w:color="auto"/>
            <w:right w:val="none" w:sz="0" w:space="0" w:color="auto"/>
          </w:divBdr>
        </w:div>
        <w:div w:id="72818009">
          <w:marLeft w:val="0"/>
          <w:marRight w:val="0"/>
          <w:marTop w:val="0"/>
          <w:marBottom w:val="0"/>
          <w:divBdr>
            <w:top w:val="none" w:sz="0" w:space="0" w:color="auto"/>
            <w:left w:val="none" w:sz="0" w:space="0" w:color="auto"/>
            <w:bottom w:val="none" w:sz="0" w:space="0" w:color="auto"/>
            <w:right w:val="none" w:sz="0" w:space="0" w:color="auto"/>
          </w:divBdr>
        </w:div>
        <w:div w:id="89661939">
          <w:marLeft w:val="0"/>
          <w:marRight w:val="0"/>
          <w:marTop w:val="0"/>
          <w:marBottom w:val="0"/>
          <w:divBdr>
            <w:top w:val="none" w:sz="0" w:space="0" w:color="auto"/>
            <w:left w:val="none" w:sz="0" w:space="0" w:color="auto"/>
            <w:bottom w:val="none" w:sz="0" w:space="0" w:color="auto"/>
            <w:right w:val="none" w:sz="0" w:space="0" w:color="auto"/>
          </w:divBdr>
        </w:div>
        <w:div w:id="99418686">
          <w:marLeft w:val="0"/>
          <w:marRight w:val="0"/>
          <w:marTop w:val="0"/>
          <w:marBottom w:val="0"/>
          <w:divBdr>
            <w:top w:val="none" w:sz="0" w:space="0" w:color="auto"/>
            <w:left w:val="none" w:sz="0" w:space="0" w:color="auto"/>
            <w:bottom w:val="none" w:sz="0" w:space="0" w:color="auto"/>
            <w:right w:val="none" w:sz="0" w:space="0" w:color="auto"/>
          </w:divBdr>
        </w:div>
        <w:div w:id="107506618">
          <w:marLeft w:val="0"/>
          <w:marRight w:val="0"/>
          <w:marTop w:val="0"/>
          <w:marBottom w:val="0"/>
          <w:divBdr>
            <w:top w:val="none" w:sz="0" w:space="0" w:color="auto"/>
            <w:left w:val="none" w:sz="0" w:space="0" w:color="auto"/>
            <w:bottom w:val="none" w:sz="0" w:space="0" w:color="auto"/>
            <w:right w:val="none" w:sz="0" w:space="0" w:color="auto"/>
          </w:divBdr>
        </w:div>
        <w:div w:id="127288394">
          <w:marLeft w:val="0"/>
          <w:marRight w:val="0"/>
          <w:marTop w:val="0"/>
          <w:marBottom w:val="0"/>
          <w:divBdr>
            <w:top w:val="none" w:sz="0" w:space="0" w:color="auto"/>
            <w:left w:val="none" w:sz="0" w:space="0" w:color="auto"/>
            <w:bottom w:val="none" w:sz="0" w:space="0" w:color="auto"/>
            <w:right w:val="none" w:sz="0" w:space="0" w:color="auto"/>
          </w:divBdr>
        </w:div>
        <w:div w:id="134225568">
          <w:marLeft w:val="0"/>
          <w:marRight w:val="0"/>
          <w:marTop w:val="0"/>
          <w:marBottom w:val="0"/>
          <w:divBdr>
            <w:top w:val="none" w:sz="0" w:space="0" w:color="auto"/>
            <w:left w:val="none" w:sz="0" w:space="0" w:color="auto"/>
            <w:bottom w:val="none" w:sz="0" w:space="0" w:color="auto"/>
            <w:right w:val="none" w:sz="0" w:space="0" w:color="auto"/>
          </w:divBdr>
        </w:div>
        <w:div w:id="139617779">
          <w:marLeft w:val="0"/>
          <w:marRight w:val="0"/>
          <w:marTop w:val="0"/>
          <w:marBottom w:val="0"/>
          <w:divBdr>
            <w:top w:val="none" w:sz="0" w:space="0" w:color="auto"/>
            <w:left w:val="none" w:sz="0" w:space="0" w:color="auto"/>
            <w:bottom w:val="none" w:sz="0" w:space="0" w:color="auto"/>
            <w:right w:val="none" w:sz="0" w:space="0" w:color="auto"/>
          </w:divBdr>
        </w:div>
        <w:div w:id="139689031">
          <w:marLeft w:val="0"/>
          <w:marRight w:val="0"/>
          <w:marTop w:val="0"/>
          <w:marBottom w:val="0"/>
          <w:divBdr>
            <w:top w:val="none" w:sz="0" w:space="0" w:color="auto"/>
            <w:left w:val="none" w:sz="0" w:space="0" w:color="auto"/>
            <w:bottom w:val="none" w:sz="0" w:space="0" w:color="auto"/>
            <w:right w:val="none" w:sz="0" w:space="0" w:color="auto"/>
          </w:divBdr>
        </w:div>
        <w:div w:id="142159680">
          <w:marLeft w:val="0"/>
          <w:marRight w:val="0"/>
          <w:marTop w:val="0"/>
          <w:marBottom w:val="0"/>
          <w:divBdr>
            <w:top w:val="none" w:sz="0" w:space="0" w:color="auto"/>
            <w:left w:val="none" w:sz="0" w:space="0" w:color="auto"/>
            <w:bottom w:val="none" w:sz="0" w:space="0" w:color="auto"/>
            <w:right w:val="none" w:sz="0" w:space="0" w:color="auto"/>
          </w:divBdr>
        </w:div>
        <w:div w:id="142241699">
          <w:marLeft w:val="0"/>
          <w:marRight w:val="0"/>
          <w:marTop w:val="0"/>
          <w:marBottom w:val="0"/>
          <w:divBdr>
            <w:top w:val="none" w:sz="0" w:space="0" w:color="auto"/>
            <w:left w:val="none" w:sz="0" w:space="0" w:color="auto"/>
            <w:bottom w:val="none" w:sz="0" w:space="0" w:color="auto"/>
            <w:right w:val="none" w:sz="0" w:space="0" w:color="auto"/>
          </w:divBdr>
        </w:div>
        <w:div w:id="145634960">
          <w:marLeft w:val="0"/>
          <w:marRight w:val="0"/>
          <w:marTop w:val="0"/>
          <w:marBottom w:val="0"/>
          <w:divBdr>
            <w:top w:val="none" w:sz="0" w:space="0" w:color="auto"/>
            <w:left w:val="none" w:sz="0" w:space="0" w:color="auto"/>
            <w:bottom w:val="none" w:sz="0" w:space="0" w:color="auto"/>
            <w:right w:val="none" w:sz="0" w:space="0" w:color="auto"/>
          </w:divBdr>
        </w:div>
        <w:div w:id="146168870">
          <w:marLeft w:val="0"/>
          <w:marRight w:val="0"/>
          <w:marTop w:val="0"/>
          <w:marBottom w:val="0"/>
          <w:divBdr>
            <w:top w:val="none" w:sz="0" w:space="0" w:color="auto"/>
            <w:left w:val="none" w:sz="0" w:space="0" w:color="auto"/>
            <w:bottom w:val="none" w:sz="0" w:space="0" w:color="auto"/>
            <w:right w:val="none" w:sz="0" w:space="0" w:color="auto"/>
          </w:divBdr>
        </w:div>
        <w:div w:id="147064977">
          <w:marLeft w:val="0"/>
          <w:marRight w:val="0"/>
          <w:marTop w:val="0"/>
          <w:marBottom w:val="0"/>
          <w:divBdr>
            <w:top w:val="none" w:sz="0" w:space="0" w:color="auto"/>
            <w:left w:val="none" w:sz="0" w:space="0" w:color="auto"/>
            <w:bottom w:val="none" w:sz="0" w:space="0" w:color="auto"/>
            <w:right w:val="none" w:sz="0" w:space="0" w:color="auto"/>
          </w:divBdr>
        </w:div>
        <w:div w:id="152912733">
          <w:marLeft w:val="0"/>
          <w:marRight w:val="0"/>
          <w:marTop w:val="0"/>
          <w:marBottom w:val="0"/>
          <w:divBdr>
            <w:top w:val="none" w:sz="0" w:space="0" w:color="auto"/>
            <w:left w:val="none" w:sz="0" w:space="0" w:color="auto"/>
            <w:bottom w:val="none" w:sz="0" w:space="0" w:color="auto"/>
            <w:right w:val="none" w:sz="0" w:space="0" w:color="auto"/>
          </w:divBdr>
        </w:div>
        <w:div w:id="165021904">
          <w:marLeft w:val="0"/>
          <w:marRight w:val="0"/>
          <w:marTop w:val="0"/>
          <w:marBottom w:val="0"/>
          <w:divBdr>
            <w:top w:val="none" w:sz="0" w:space="0" w:color="auto"/>
            <w:left w:val="none" w:sz="0" w:space="0" w:color="auto"/>
            <w:bottom w:val="none" w:sz="0" w:space="0" w:color="auto"/>
            <w:right w:val="none" w:sz="0" w:space="0" w:color="auto"/>
          </w:divBdr>
        </w:div>
        <w:div w:id="169369153">
          <w:marLeft w:val="0"/>
          <w:marRight w:val="0"/>
          <w:marTop w:val="0"/>
          <w:marBottom w:val="0"/>
          <w:divBdr>
            <w:top w:val="none" w:sz="0" w:space="0" w:color="auto"/>
            <w:left w:val="none" w:sz="0" w:space="0" w:color="auto"/>
            <w:bottom w:val="none" w:sz="0" w:space="0" w:color="auto"/>
            <w:right w:val="none" w:sz="0" w:space="0" w:color="auto"/>
          </w:divBdr>
        </w:div>
        <w:div w:id="176190941">
          <w:marLeft w:val="0"/>
          <w:marRight w:val="0"/>
          <w:marTop w:val="0"/>
          <w:marBottom w:val="0"/>
          <w:divBdr>
            <w:top w:val="none" w:sz="0" w:space="0" w:color="auto"/>
            <w:left w:val="none" w:sz="0" w:space="0" w:color="auto"/>
            <w:bottom w:val="none" w:sz="0" w:space="0" w:color="auto"/>
            <w:right w:val="none" w:sz="0" w:space="0" w:color="auto"/>
          </w:divBdr>
        </w:div>
        <w:div w:id="191068183">
          <w:marLeft w:val="0"/>
          <w:marRight w:val="0"/>
          <w:marTop w:val="0"/>
          <w:marBottom w:val="0"/>
          <w:divBdr>
            <w:top w:val="none" w:sz="0" w:space="0" w:color="auto"/>
            <w:left w:val="none" w:sz="0" w:space="0" w:color="auto"/>
            <w:bottom w:val="none" w:sz="0" w:space="0" w:color="auto"/>
            <w:right w:val="none" w:sz="0" w:space="0" w:color="auto"/>
          </w:divBdr>
        </w:div>
        <w:div w:id="220094583">
          <w:marLeft w:val="0"/>
          <w:marRight w:val="0"/>
          <w:marTop w:val="0"/>
          <w:marBottom w:val="0"/>
          <w:divBdr>
            <w:top w:val="none" w:sz="0" w:space="0" w:color="auto"/>
            <w:left w:val="none" w:sz="0" w:space="0" w:color="auto"/>
            <w:bottom w:val="none" w:sz="0" w:space="0" w:color="auto"/>
            <w:right w:val="none" w:sz="0" w:space="0" w:color="auto"/>
          </w:divBdr>
        </w:div>
        <w:div w:id="220750386">
          <w:marLeft w:val="0"/>
          <w:marRight w:val="0"/>
          <w:marTop w:val="0"/>
          <w:marBottom w:val="0"/>
          <w:divBdr>
            <w:top w:val="none" w:sz="0" w:space="0" w:color="auto"/>
            <w:left w:val="none" w:sz="0" w:space="0" w:color="auto"/>
            <w:bottom w:val="none" w:sz="0" w:space="0" w:color="auto"/>
            <w:right w:val="none" w:sz="0" w:space="0" w:color="auto"/>
          </w:divBdr>
        </w:div>
        <w:div w:id="236205500">
          <w:marLeft w:val="0"/>
          <w:marRight w:val="0"/>
          <w:marTop w:val="0"/>
          <w:marBottom w:val="0"/>
          <w:divBdr>
            <w:top w:val="none" w:sz="0" w:space="0" w:color="auto"/>
            <w:left w:val="none" w:sz="0" w:space="0" w:color="auto"/>
            <w:bottom w:val="none" w:sz="0" w:space="0" w:color="auto"/>
            <w:right w:val="none" w:sz="0" w:space="0" w:color="auto"/>
          </w:divBdr>
        </w:div>
        <w:div w:id="245656833">
          <w:marLeft w:val="0"/>
          <w:marRight w:val="0"/>
          <w:marTop w:val="0"/>
          <w:marBottom w:val="0"/>
          <w:divBdr>
            <w:top w:val="none" w:sz="0" w:space="0" w:color="auto"/>
            <w:left w:val="none" w:sz="0" w:space="0" w:color="auto"/>
            <w:bottom w:val="none" w:sz="0" w:space="0" w:color="auto"/>
            <w:right w:val="none" w:sz="0" w:space="0" w:color="auto"/>
          </w:divBdr>
        </w:div>
        <w:div w:id="254366118">
          <w:marLeft w:val="0"/>
          <w:marRight w:val="0"/>
          <w:marTop w:val="0"/>
          <w:marBottom w:val="0"/>
          <w:divBdr>
            <w:top w:val="none" w:sz="0" w:space="0" w:color="auto"/>
            <w:left w:val="none" w:sz="0" w:space="0" w:color="auto"/>
            <w:bottom w:val="none" w:sz="0" w:space="0" w:color="auto"/>
            <w:right w:val="none" w:sz="0" w:space="0" w:color="auto"/>
          </w:divBdr>
        </w:div>
        <w:div w:id="256328111">
          <w:marLeft w:val="0"/>
          <w:marRight w:val="0"/>
          <w:marTop w:val="0"/>
          <w:marBottom w:val="0"/>
          <w:divBdr>
            <w:top w:val="none" w:sz="0" w:space="0" w:color="auto"/>
            <w:left w:val="none" w:sz="0" w:space="0" w:color="auto"/>
            <w:bottom w:val="none" w:sz="0" w:space="0" w:color="auto"/>
            <w:right w:val="none" w:sz="0" w:space="0" w:color="auto"/>
          </w:divBdr>
        </w:div>
        <w:div w:id="258609673">
          <w:marLeft w:val="0"/>
          <w:marRight w:val="0"/>
          <w:marTop w:val="0"/>
          <w:marBottom w:val="0"/>
          <w:divBdr>
            <w:top w:val="none" w:sz="0" w:space="0" w:color="auto"/>
            <w:left w:val="none" w:sz="0" w:space="0" w:color="auto"/>
            <w:bottom w:val="none" w:sz="0" w:space="0" w:color="auto"/>
            <w:right w:val="none" w:sz="0" w:space="0" w:color="auto"/>
          </w:divBdr>
        </w:div>
        <w:div w:id="259796273">
          <w:marLeft w:val="0"/>
          <w:marRight w:val="0"/>
          <w:marTop w:val="0"/>
          <w:marBottom w:val="0"/>
          <w:divBdr>
            <w:top w:val="none" w:sz="0" w:space="0" w:color="auto"/>
            <w:left w:val="none" w:sz="0" w:space="0" w:color="auto"/>
            <w:bottom w:val="none" w:sz="0" w:space="0" w:color="auto"/>
            <w:right w:val="none" w:sz="0" w:space="0" w:color="auto"/>
          </w:divBdr>
        </w:div>
        <w:div w:id="263999586">
          <w:marLeft w:val="0"/>
          <w:marRight w:val="0"/>
          <w:marTop w:val="0"/>
          <w:marBottom w:val="0"/>
          <w:divBdr>
            <w:top w:val="none" w:sz="0" w:space="0" w:color="auto"/>
            <w:left w:val="none" w:sz="0" w:space="0" w:color="auto"/>
            <w:bottom w:val="none" w:sz="0" w:space="0" w:color="auto"/>
            <w:right w:val="none" w:sz="0" w:space="0" w:color="auto"/>
          </w:divBdr>
        </w:div>
        <w:div w:id="274748672">
          <w:marLeft w:val="0"/>
          <w:marRight w:val="0"/>
          <w:marTop w:val="0"/>
          <w:marBottom w:val="0"/>
          <w:divBdr>
            <w:top w:val="none" w:sz="0" w:space="0" w:color="auto"/>
            <w:left w:val="none" w:sz="0" w:space="0" w:color="auto"/>
            <w:bottom w:val="none" w:sz="0" w:space="0" w:color="auto"/>
            <w:right w:val="none" w:sz="0" w:space="0" w:color="auto"/>
          </w:divBdr>
        </w:div>
        <w:div w:id="285700864">
          <w:marLeft w:val="0"/>
          <w:marRight w:val="0"/>
          <w:marTop w:val="0"/>
          <w:marBottom w:val="0"/>
          <w:divBdr>
            <w:top w:val="none" w:sz="0" w:space="0" w:color="auto"/>
            <w:left w:val="none" w:sz="0" w:space="0" w:color="auto"/>
            <w:bottom w:val="none" w:sz="0" w:space="0" w:color="auto"/>
            <w:right w:val="none" w:sz="0" w:space="0" w:color="auto"/>
          </w:divBdr>
        </w:div>
        <w:div w:id="285745768">
          <w:marLeft w:val="0"/>
          <w:marRight w:val="0"/>
          <w:marTop w:val="0"/>
          <w:marBottom w:val="0"/>
          <w:divBdr>
            <w:top w:val="none" w:sz="0" w:space="0" w:color="auto"/>
            <w:left w:val="none" w:sz="0" w:space="0" w:color="auto"/>
            <w:bottom w:val="none" w:sz="0" w:space="0" w:color="auto"/>
            <w:right w:val="none" w:sz="0" w:space="0" w:color="auto"/>
          </w:divBdr>
        </w:div>
        <w:div w:id="292639868">
          <w:marLeft w:val="0"/>
          <w:marRight w:val="0"/>
          <w:marTop w:val="0"/>
          <w:marBottom w:val="0"/>
          <w:divBdr>
            <w:top w:val="none" w:sz="0" w:space="0" w:color="auto"/>
            <w:left w:val="none" w:sz="0" w:space="0" w:color="auto"/>
            <w:bottom w:val="none" w:sz="0" w:space="0" w:color="auto"/>
            <w:right w:val="none" w:sz="0" w:space="0" w:color="auto"/>
          </w:divBdr>
        </w:div>
        <w:div w:id="297497542">
          <w:marLeft w:val="0"/>
          <w:marRight w:val="0"/>
          <w:marTop w:val="0"/>
          <w:marBottom w:val="0"/>
          <w:divBdr>
            <w:top w:val="none" w:sz="0" w:space="0" w:color="auto"/>
            <w:left w:val="none" w:sz="0" w:space="0" w:color="auto"/>
            <w:bottom w:val="none" w:sz="0" w:space="0" w:color="auto"/>
            <w:right w:val="none" w:sz="0" w:space="0" w:color="auto"/>
          </w:divBdr>
        </w:div>
        <w:div w:id="298656673">
          <w:marLeft w:val="0"/>
          <w:marRight w:val="0"/>
          <w:marTop w:val="0"/>
          <w:marBottom w:val="0"/>
          <w:divBdr>
            <w:top w:val="none" w:sz="0" w:space="0" w:color="auto"/>
            <w:left w:val="none" w:sz="0" w:space="0" w:color="auto"/>
            <w:bottom w:val="none" w:sz="0" w:space="0" w:color="auto"/>
            <w:right w:val="none" w:sz="0" w:space="0" w:color="auto"/>
          </w:divBdr>
        </w:div>
        <w:div w:id="302926259">
          <w:marLeft w:val="0"/>
          <w:marRight w:val="0"/>
          <w:marTop w:val="0"/>
          <w:marBottom w:val="0"/>
          <w:divBdr>
            <w:top w:val="none" w:sz="0" w:space="0" w:color="auto"/>
            <w:left w:val="none" w:sz="0" w:space="0" w:color="auto"/>
            <w:bottom w:val="none" w:sz="0" w:space="0" w:color="auto"/>
            <w:right w:val="none" w:sz="0" w:space="0" w:color="auto"/>
          </w:divBdr>
        </w:div>
        <w:div w:id="303849046">
          <w:marLeft w:val="0"/>
          <w:marRight w:val="0"/>
          <w:marTop w:val="0"/>
          <w:marBottom w:val="0"/>
          <w:divBdr>
            <w:top w:val="none" w:sz="0" w:space="0" w:color="auto"/>
            <w:left w:val="none" w:sz="0" w:space="0" w:color="auto"/>
            <w:bottom w:val="none" w:sz="0" w:space="0" w:color="auto"/>
            <w:right w:val="none" w:sz="0" w:space="0" w:color="auto"/>
          </w:divBdr>
        </w:div>
        <w:div w:id="313072599">
          <w:marLeft w:val="0"/>
          <w:marRight w:val="0"/>
          <w:marTop w:val="0"/>
          <w:marBottom w:val="0"/>
          <w:divBdr>
            <w:top w:val="none" w:sz="0" w:space="0" w:color="auto"/>
            <w:left w:val="none" w:sz="0" w:space="0" w:color="auto"/>
            <w:bottom w:val="none" w:sz="0" w:space="0" w:color="auto"/>
            <w:right w:val="none" w:sz="0" w:space="0" w:color="auto"/>
          </w:divBdr>
        </w:div>
        <w:div w:id="323122674">
          <w:marLeft w:val="0"/>
          <w:marRight w:val="0"/>
          <w:marTop w:val="0"/>
          <w:marBottom w:val="0"/>
          <w:divBdr>
            <w:top w:val="none" w:sz="0" w:space="0" w:color="auto"/>
            <w:left w:val="none" w:sz="0" w:space="0" w:color="auto"/>
            <w:bottom w:val="none" w:sz="0" w:space="0" w:color="auto"/>
            <w:right w:val="none" w:sz="0" w:space="0" w:color="auto"/>
          </w:divBdr>
        </w:div>
        <w:div w:id="334843212">
          <w:marLeft w:val="0"/>
          <w:marRight w:val="0"/>
          <w:marTop w:val="0"/>
          <w:marBottom w:val="0"/>
          <w:divBdr>
            <w:top w:val="none" w:sz="0" w:space="0" w:color="auto"/>
            <w:left w:val="none" w:sz="0" w:space="0" w:color="auto"/>
            <w:bottom w:val="none" w:sz="0" w:space="0" w:color="auto"/>
            <w:right w:val="none" w:sz="0" w:space="0" w:color="auto"/>
          </w:divBdr>
        </w:div>
        <w:div w:id="343292150">
          <w:marLeft w:val="0"/>
          <w:marRight w:val="0"/>
          <w:marTop w:val="0"/>
          <w:marBottom w:val="0"/>
          <w:divBdr>
            <w:top w:val="none" w:sz="0" w:space="0" w:color="auto"/>
            <w:left w:val="none" w:sz="0" w:space="0" w:color="auto"/>
            <w:bottom w:val="none" w:sz="0" w:space="0" w:color="auto"/>
            <w:right w:val="none" w:sz="0" w:space="0" w:color="auto"/>
          </w:divBdr>
        </w:div>
        <w:div w:id="348259308">
          <w:marLeft w:val="0"/>
          <w:marRight w:val="0"/>
          <w:marTop w:val="0"/>
          <w:marBottom w:val="0"/>
          <w:divBdr>
            <w:top w:val="none" w:sz="0" w:space="0" w:color="auto"/>
            <w:left w:val="none" w:sz="0" w:space="0" w:color="auto"/>
            <w:bottom w:val="none" w:sz="0" w:space="0" w:color="auto"/>
            <w:right w:val="none" w:sz="0" w:space="0" w:color="auto"/>
          </w:divBdr>
        </w:div>
        <w:div w:id="358626500">
          <w:marLeft w:val="0"/>
          <w:marRight w:val="0"/>
          <w:marTop w:val="0"/>
          <w:marBottom w:val="0"/>
          <w:divBdr>
            <w:top w:val="none" w:sz="0" w:space="0" w:color="auto"/>
            <w:left w:val="none" w:sz="0" w:space="0" w:color="auto"/>
            <w:bottom w:val="none" w:sz="0" w:space="0" w:color="auto"/>
            <w:right w:val="none" w:sz="0" w:space="0" w:color="auto"/>
          </w:divBdr>
        </w:div>
        <w:div w:id="378016700">
          <w:marLeft w:val="0"/>
          <w:marRight w:val="0"/>
          <w:marTop w:val="0"/>
          <w:marBottom w:val="0"/>
          <w:divBdr>
            <w:top w:val="none" w:sz="0" w:space="0" w:color="auto"/>
            <w:left w:val="none" w:sz="0" w:space="0" w:color="auto"/>
            <w:bottom w:val="none" w:sz="0" w:space="0" w:color="auto"/>
            <w:right w:val="none" w:sz="0" w:space="0" w:color="auto"/>
          </w:divBdr>
        </w:div>
        <w:div w:id="379212727">
          <w:marLeft w:val="0"/>
          <w:marRight w:val="0"/>
          <w:marTop w:val="0"/>
          <w:marBottom w:val="0"/>
          <w:divBdr>
            <w:top w:val="none" w:sz="0" w:space="0" w:color="auto"/>
            <w:left w:val="none" w:sz="0" w:space="0" w:color="auto"/>
            <w:bottom w:val="none" w:sz="0" w:space="0" w:color="auto"/>
            <w:right w:val="none" w:sz="0" w:space="0" w:color="auto"/>
          </w:divBdr>
        </w:div>
        <w:div w:id="394204681">
          <w:marLeft w:val="0"/>
          <w:marRight w:val="0"/>
          <w:marTop w:val="0"/>
          <w:marBottom w:val="0"/>
          <w:divBdr>
            <w:top w:val="none" w:sz="0" w:space="0" w:color="auto"/>
            <w:left w:val="none" w:sz="0" w:space="0" w:color="auto"/>
            <w:bottom w:val="none" w:sz="0" w:space="0" w:color="auto"/>
            <w:right w:val="none" w:sz="0" w:space="0" w:color="auto"/>
          </w:divBdr>
        </w:div>
        <w:div w:id="394477274">
          <w:marLeft w:val="0"/>
          <w:marRight w:val="0"/>
          <w:marTop w:val="0"/>
          <w:marBottom w:val="0"/>
          <w:divBdr>
            <w:top w:val="none" w:sz="0" w:space="0" w:color="auto"/>
            <w:left w:val="none" w:sz="0" w:space="0" w:color="auto"/>
            <w:bottom w:val="none" w:sz="0" w:space="0" w:color="auto"/>
            <w:right w:val="none" w:sz="0" w:space="0" w:color="auto"/>
          </w:divBdr>
        </w:div>
        <w:div w:id="402333562">
          <w:marLeft w:val="0"/>
          <w:marRight w:val="0"/>
          <w:marTop w:val="0"/>
          <w:marBottom w:val="0"/>
          <w:divBdr>
            <w:top w:val="none" w:sz="0" w:space="0" w:color="auto"/>
            <w:left w:val="none" w:sz="0" w:space="0" w:color="auto"/>
            <w:bottom w:val="none" w:sz="0" w:space="0" w:color="auto"/>
            <w:right w:val="none" w:sz="0" w:space="0" w:color="auto"/>
          </w:divBdr>
        </w:div>
        <w:div w:id="426385620">
          <w:marLeft w:val="0"/>
          <w:marRight w:val="0"/>
          <w:marTop w:val="0"/>
          <w:marBottom w:val="0"/>
          <w:divBdr>
            <w:top w:val="none" w:sz="0" w:space="0" w:color="auto"/>
            <w:left w:val="none" w:sz="0" w:space="0" w:color="auto"/>
            <w:bottom w:val="none" w:sz="0" w:space="0" w:color="auto"/>
            <w:right w:val="none" w:sz="0" w:space="0" w:color="auto"/>
          </w:divBdr>
        </w:div>
        <w:div w:id="444925657">
          <w:marLeft w:val="0"/>
          <w:marRight w:val="0"/>
          <w:marTop w:val="0"/>
          <w:marBottom w:val="0"/>
          <w:divBdr>
            <w:top w:val="none" w:sz="0" w:space="0" w:color="auto"/>
            <w:left w:val="none" w:sz="0" w:space="0" w:color="auto"/>
            <w:bottom w:val="none" w:sz="0" w:space="0" w:color="auto"/>
            <w:right w:val="none" w:sz="0" w:space="0" w:color="auto"/>
          </w:divBdr>
        </w:div>
        <w:div w:id="448161847">
          <w:marLeft w:val="0"/>
          <w:marRight w:val="0"/>
          <w:marTop w:val="0"/>
          <w:marBottom w:val="0"/>
          <w:divBdr>
            <w:top w:val="none" w:sz="0" w:space="0" w:color="auto"/>
            <w:left w:val="none" w:sz="0" w:space="0" w:color="auto"/>
            <w:bottom w:val="none" w:sz="0" w:space="0" w:color="auto"/>
            <w:right w:val="none" w:sz="0" w:space="0" w:color="auto"/>
          </w:divBdr>
        </w:div>
        <w:div w:id="452090616">
          <w:marLeft w:val="0"/>
          <w:marRight w:val="0"/>
          <w:marTop w:val="0"/>
          <w:marBottom w:val="0"/>
          <w:divBdr>
            <w:top w:val="none" w:sz="0" w:space="0" w:color="auto"/>
            <w:left w:val="none" w:sz="0" w:space="0" w:color="auto"/>
            <w:bottom w:val="none" w:sz="0" w:space="0" w:color="auto"/>
            <w:right w:val="none" w:sz="0" w:space="0" w:color="auto"/>
          </w:divBdr>
        </w:div>
        <w:div w:id="467015240">
          <w:marLeft w:val="0"/>
          <w:marRight w:val="0"/>
          <w:marTop w:val="0"/>
          <w:marBottom w:val="0"/>
          <w:divBdr>
            <w:top w:val="none" w:sz="0" w:space="0" w:color="auto"/>
            <w:left w:val="none" w:sz="0" w:space="0" w:color="auto"/>
            <w:bottom w:val="none" w:sz="0" w:space="0" w:color="auto"/>
            <w:right w:val="none" w:sz="0" w:space="0" w:color="auto"/>
          </w:divBdr>
        </w:div>
        <w:div w:id="484080926">
          <w:marLeft w:val="0"/>
          <w:marRight w:val="0"/>
          <w:marTop w:val="0"/>
          <w:marBottom w:val="0"/>
          <w:divBdr>
            <w:top w:val="none" w:sz="0" w:space="0" w:color="auto"/>
            <w:left w:val="none" w:sz="0" w:space="0" w:color="auto"/>
            <w:bottom w:val="none" w:sz="0" w:space="0" w:color="auto"/>
            <w:right w:val="none" w:sz="0" w:space="0" w:color="auto"/>
          </w:divBdr>
        </w:div>
        <w:div w:id="485707760">
          <w:marLeft w:val="0"/>
          <w:marRight w:val="0"/>
          <w:marTop w:val="0"/>
          <w:marBottom w:val="0"/>
          <w:divBdr>
            <w:top w:val="none" w:sz="0" w:space="0" w:color="auto"/>
            <w:left w:val="none" w:sz="0" w:space="0" w:color="auto"/>
            <w:bottom w:val="none" w:sz="0" w:space="0" w:color="auto"/>
            <w:right w:val="none" w:sz="0" w:space="0" w:color="auto"/>
          </w:divBdr>
        </w:div>
        <w:div w:id="494689723">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01972042">
          <w:marLeft w:val="0"/>
          <w:marRight w:val="0"/>
          <w:marTop w:val="0"/>
          <w:marBottom w:val="0"/>
          <w:divBdr>
            <w:top w:val="none" w:sz="0" w:space="0" w:color="auto"/>
            <w:left w:val="none" w:sz="0" w:space="0" w:color="auto"/>
            <w:bottom w:val="none" w:sz="0" w:space="0" w:color="auto"/>
            <w:right w:val="none" w:sz="0" w:space="0" w:color="auto"/>
          </w:divBdr>
        </w:div>
        <w:div w:id="509175228">
          <w:marLeft w:val="0"/>
          <w:marRight w:val="0"/>
          <w:marTop w:val="0"/>
          <w:marBottom w:val="0"/>
          <w:divBdr>
            <w:top w:val="none" w:sz="0" w:space="0" w:color="auto"/>
            <w:left w:val="none" w:sz="0" w:space="0" w:color="auto"/>
            <w:bottom w:val="none" w:sz="0" w:space="0" w:color="auto"/>
            <w:right w:val="none" w:sz="0" w:space="0" w:color="auto"/>
          </w:divBdr>
        </w:div>
        <w:div w:id="513737320">
          <w:marLeft w:val="0"/>
          <w:marRight w:val="0"/>
          <w:marTop w:val="0"/>
          <w:marBottom w:val="0"/>
          <w:divBdr>
            <w:top w:val="none" w:sz="0" w:space="0" w:color="auto"/>
            <w:left w:val="none" w:sz="0" w:space="0" w:color="auto"/>
            <w:bottom w:val="none" w:sz="0" w:space="0" w:color="auto"/>
            <w:right w:val="none" w:sz="0" w:space="0" w:color="auto"/>
          </w:divBdr>
        </w:div>
        <w:div w:id="522136598">
          <w:marLeft w:val="0"/>
          <w:marRight w:val="0"/>
          <w:marTop w:val="0"/>
          <w:marBottom w:val="0"/>
          <w:divBdr>
            <w:top w:val="none" w:sz="0" w:space="0" w:color="auto"/>
            <w:left w:val="none" w:sz="0" w:space="0" w:color="auto"/>
            <w:bottom w:val="none" w:sz="0" w:space="0" w:color="auto"/>
            <w:right w:val="none" w:sz="0" w:space="0" w:color="auto"/>
          </w:divBdr>
        </w:div>
        <w:div w:id="526986383">
          <w:marLeft w:val="0"/>
          <w:marRight w:val="0"/>
          <w:marTop w:val="0"/>
          <w:marBottom w:val="0"/>
          <w:divBdr>
            <w:top w:val="none" w:sz="0" w:space="0" w:color="auto"/>
            <w:left w:val="none" w:sz="0" w:space="0" w:color="auto"/>
            <w:bottom w:val="none" w:sz="0" w:space="0" w:color="auto"/>
            <w:right w:val="none" w:sz="0" w:space="0" w:color="auto"/>
          </w:divBdr>
        </w:div>
        <w:div w:id="528832585">
          <w:marLeft w:val="0"/>
          <w:marRight w:val="0"/>
          <w:marTop w:val="0"/>
          <w:marBottom w:val="0"/>
          <w:divBdr>
            <w:top w:val="none" w:sz="0" w:space="0" w:color="auto"/>
            <w:left w:val="none" w:sz="0" w:space="0" w:color="auto"/>
            <w:bottom w:val="none" w:sz="0" w:space="0" w:color="auto"/>
            <w:right w:val="none" w:sz="0" w:space="0" w:color="auto"/>
          </w:divBdr>
        </w:div>
        <w:div w:id="530188333">
          <w:marLeft w:val="0"/>
          <w:marRight w:val="0"/>
          <w:marTop w:val="0"/>
          <w:marBottom w:val="0"/>
          <w:divBdr>
            <w:top w:val="none" w:sz="0" w:space="0" w:color="auto"/>
            <w:left w:val="none" w:sz="0" w:space="0" w:color="auto"/>
            <w:bottom w:val="none" w:sz="0" w:space="0" w:color="auto"/>
            <w:right w:val="none" w:sz="0" w:space="0" w:color="auto"/>
          </w:divBdr>
        </w:div>
        <w:div w:id="566260600">
          <w:marLeft w:val="0"/>
          <w:marRight w:val="0"/>
          <w:marTop w:val="0"/>
          <w:marBottom w:val="0"/>
          <w:divBdr>
            <w:top w:val="none" w:sz="0" w:space="0" w:color="auto"/>
            <w:left w:val="none" w:sz="0" w:space="0" w:color="auto"/>
            <w:bottom w:val="none" w:sz="0" w:space="0" w:color="auto"/>
            <w:right w:val="none" w:sz="0" w:space="0" w:color="auto"/>
          </w:divBdr>
        </w:div>
        <w:div w:id="572397525">
          <w:marLeft w:val="0"/>
          <w:marRight w:val="0"/>
          <w:marTop w:val="0"/>
          <w:marBottom w:val="0"/>
          <w:divBdr>
            <w:top w:val="none" w:sz="0" w:space="0" w:color="auto"/>
            <w:left w:val="none" w:sz="0" w:space="0" w:color="auto"/>
            <w:bottom w:val="none" w:sz="0" w:space="0" w:color="auto"/>
            <w:right w:val="none" w:sz="0" w:space="0" w:color="auto"/>
          </w:divBdr>
        </w:div>
        <w:div w:id="577059371">
          <w:marLeft w:val="0"/>
          <w:marRight w:val="0"/>
          <w:marTop w:val="0"/>
          <w:marBottom w:val="0"/>
          <w:divBdr>
            <w:top w:val="none" w:sz="0" w:space="0" w:color="auto"/>
            <w:left w:val="none" w:sz="0" w:space="0" w:color="auto"/>
            <w:bottom w:val="none" w:sz="0" w:space="0" w:color="auto"/>
            <w:right w:val="none" w:sz="0" w:space="0" w:color="auto"/>
          </w:divBdr>
        </w:div>
        <w:div w:id="585189246">
          <w:marLeft w:val="0"/>
          <w:marRight w:val="0"/>
          <w:marTop w:val="0"/>
          <w:marBottom w:val="0"/>
          <w:divBdr>
            <w:top w:val="none" w:sz="0" w:space="0" w:color="auto"/>
            <w:left w:val="none" w:sz="0" w:space="0" w:color="auto"/>
            <w:bottom w:val="none" w:sz="0" w:space="0" w:color="auto"/>
            <w:right w:val="none" w:sz="0" w:space="0" w:color="auto"/>
          </w:divBdr>
        </w:div>
        <w:div w:id="591932566">
          <w:marLeft w:val="0"/>
          <w:marRight w:val="0"/>
          <w:marTop w:val="0"/>
          <w:marBottom w:val="0"/>
          <w:divBdr>
            <w:top w:val="none" w:sz="0" w:space="0" w:color="auto"/>
            <w:left w:val="none" w:sz="0" w:space="0" w:color="auto"/>
            <w:bottom w:val="none" w:sz="0" w:space="0" w:color="auto"/>
            <w:right w:val="none" w:sz="0" w:space="0" w:color="auto"/>
          </w:divBdr>
        </w:div>
        <w:div w:id="609437103">
          <w:marLeft w:val="0"/>
          <w:marRight w:val="0"/>
          <w:marTop w:val="0"/>
          <w:marBottom w:val="0"/>
          <w:divBdr>
            <w:top w:val="none" w:sz="0" w:space="0" w:color="auto"/>
            <w:left w:val="none" w:sz="0" w:space="0" w:color="auto"/>
            <w:bottom w:val="none" w:sz="0" w:space="0" w:color="auto"/>
            <w:right w:val="none" w:sz="0" w:space="0" w:color="auto"/>
          </w:divBdr>
        </w:div>
        <w:div w:id="609821907">
          <w:marLeft w:val="0"/>
          <w:marRight w:val="0"/>
          <w:marTop w:val="0"/>
          <w:marBottom w:val="0"/>
          <w:divBdr>
            <w:top w:val="none" w:sz="0" w:space="0" w:color="auto"/>
            <w:left w:val="none" w:sz="0" w:space="0" w:color="auto"/>
            <w:bottom w:val="none" w:sz="0" w:space="0" w:color="auto"/>
            <w:right w:val="none" w:sz="0" w:space="0" w:color="auto"/>
          </w:divBdr>
        </w:div>
        <w:div w:id="617563838">
          <w:marLeft w:val="0"/>
          <w:marRight w:val="0"/>
          <w:marTop w:val="0"/>
          <w:marBottom w:val="0"/>
          <w:divBdr>
            <w:top w:val="none" w:sz="0" w:space="0" w:color="auto"/>
            <w:left w:val="none" w:sz="0" w:space="0" w:color="auto"/>
            <w:bottom w:val="none" w:sz="0" w:space="0" w:color="auto"/>
            <w:right w:val="none" w:sz="0" w:space="0" w:color="auto"/>
          </w:divBdr>
        </w:div>
        <w:div w:id="636296776">
          <w:marLeft w:val="0"/>
          <w:marRight w:val="0"/>
          <w:marTop w:val="0"/>
          <w:marBottom w:val="0"/>
          <w:divBdr>
            <w:top w:val="none" w:sz="0" w:space="0" w:color="auto"/>
            <w:left w:val="none" w:sz="0" w:space="0" w:color="auto"/>
            <w:bottom w:val="none" w:sz="0" w:space="0" w:color="auto"/>
            <w:right w:val="none" w:sz="0" w:space="0" w:color="auto"/>
          </w:divBdr>
        </w:div>
        <w:div w:id="639769141">
          <w:marLeft w:val="0"/>
          <w:marRight w:val="0"/>
          <w:marTop w:val="0"/>
          <w:marBottom w:val="0"/>
          <w:divBdr>
            <w:top w:val="none" w:sz="0" w:space="0" w:color="auto"/>
            <w:left w:val="none" w:sz="0" w:space="0" w:color="auto"/>
            <w:bottom w:val="none" w:sz="0" w:space="0" w:color="auto"/>
            <w:right w:val="none" w:sz="0" w:space="0" w:color="auto"/>
          </w:divBdr>
        </w:div>
        <w:div w:id="651639586">
          <w:marLeft w:val="0"/>
          <w:marRight w:val="0"/>
          <w:marTop w:val="0"/>
          <w:marBottom w:val="0"/>
          <w:divBdr>
            <w:top w:val="none" w:sz="0" w:space="0" w:color="auto"/>
            <w:left w:val="none" w:sz="0" w:space="0" w:color="auto"/>
            <w:bottom w:val="none" w:sz="0" w:space="0" w:color="auto"/>
            <w:right w:val="none" w:sz="0" w:space="0" w:color="auto"/>
          </w:divBdr>
        </w:div>
        <w:div w:id="657461590">
          <w:marLeft w:val="0"/>
          <w:marRight w:val="0"/>
          <w:marTop w:val="0"/>
          <w:marBottom w:val="0"/>
          <w:divBdr>
            <w:top w:val="none" w:sz="0" w:space="0" w:color="auto"/>
            <w:left w:val="none" w:sz="0" w:space="0" w:color="auto"/>
            <w:bottom w:val="none" w:sz="0" w:space="0" w:color="auto"/>
            <w:right w:val="none" w:sz="0" w:space="0" w:color="auto"/>
          </w:divBdr>
        </w:div>
        <w:div w:id="660499233">
          <w:marLeft w:val="0"/>
          <w:marRight w:val="0"/>
          <w:marTop w:val="0"/>
          <w:marBottom w:val="0"/>
          <w:divBdr>
            <w:top w:val="none" w:sz="0" w:space="0" w:color="auto"/>
            <w:left w:val="none" w:sz="0" w:space="0" w:color="auto"/>
            <w:bottom w:val="none" w:sz="0" w:space="0" w:color="auto"/>
            <w:right w:val="none" w:sz="0" w:space="0" w:color="auto"/>
          </w:divBdr>
        </w:div>
        <w:div w:id="669210558">
          <w:marLeft w:val="0"/>
          <w:marRight w:val="0"/>
          <w:marTop w:val="0"/>
          <w:marBottom w:val="0"/>
          <w:divBdr>
            <w:top w:val="none" w:sz="0" w:space="0" w:color="auto"/>
            <w:left w:val="none" w:sz="0" w:space="0" w:color="auto"/>
            <w:bottom w:val="none" w:sz="0" w:space="0" w:color="auto"/>
            <w:right w:val="none" w:sz="0" w:space="0" w:color="auto"/>
          </w:divBdr>
        </w:div>
        <w:div w:id="671101559">
          <w:marLeft w:val="0"/>
          <w:marRight w:val="0"/>
          <w:marTop w:val="0"/>
          <w:marBottom w:val="0"/>
          <w:divBdr>
            <w:top w:val="none" w:sz="0" w:space="0" w:color="auto"/>
            <w:left w:val="none" w:sz="0" w:space="0" w:color="auto"/>
            <w:bottom w:val="none" w:sz="0" w:space="0" w:color="auto"/>
            <w:right w:val="none" w:sz="0" w:space="0" w:color="auto"/>
          </w:divBdr>
        </w:div>
        <w:div w:id="674721057">
          <w:marLeft w:val="0"/>
          <w:marRight w:val="0"/>
          <w:marTop w:val="0"/>
          <w:marBottom w:val="0"/>
          <w:divBdr>
            <w:top w:val="none" w:sz="0" w:space="0" w:color="auto"/>
            <w:left w:val="none" w:sz="0" w:space="0" w:color="auto"/>
            <w:bottom w:val="none" w:sz="0" w:space="0" w:color="auto"/>
            <w:right w:val="none" w:sz="0" w:space="0" w:color="auto"/>
          </w:divBdr>
        </w:div>
        <w:div w:id="697118472">
          <w:marLeft w:val="0"/>
          <w:marRight w:val="0"/>
          <w:marTop w:val="0"/>
          <w:marBottom w:val="0"/>
          <w:divBdr>
            <w:top w:val="none" w:sz="0" w:space="0" w:color="auto"/>
            <w:left w:val="none" w:sz="0" w:space="0" w:color="auto"/>
            <w:bottom w:val="none" w:sz="0" w:space="0" w:color="auto"/>
            <w:right w:val="none" w:sz="0" w:space="0" w:color="auto"/>
          </w:divBdr>
        </w:div>
        <w:div w:id="712770551">
          <w:marLeft w:val="0"/>
          <w:marRight w:val="0"/>
          <w:marTop w:val="0"/>
          <w:marBottom w:val="0"/>
          <w:divBdr>
            <w:top w:val="none" w:sz="0" w:space="0" w:color="auto"/>
            <w:left w:val="none" w:sz="0" w:space="0" w:color="auto"/>
            <w:bottom w:val="none" w:sz="0" w:space="0" w:color="auto"/>
            <w:right w:val="none" w:sz="0" w:space="0" w:color="auto"/>
          </w:divBdr>
        </w:div>
        <w:div w:id="719330964">
          <w:marLeft w:val="0"/>
          <w:marRight w:val="0"/>
          <w:marTop w:val="0"/>
          <w:marBottom w:val="0"/>
          <w:divBdr>
            <w:top w:val="none" w:sz="0" w:space="0" w:color="auto"/>
            <w:left w:val="none" w:sz="0" w:space="0" w:color="auto"/>
            <w:bottom w:val="none" w:sz="0" w:space="0" w:color="auto"/>
            <w:right w:val="none" w:sz="0" w:space="0" w:color="auto"/>
          </w:divBdr>
        </w:div>
        <w:div w:id="722144916">
          <w:marLeft w:val="0"/>
          <w:marRight w:val="0"/>
          <w:marTop w:val="0"/>
          <w:marBottom w:val="0"/>
          <w:divBdr>
            <w:top w:val="none" w:sz="0" w:space="0" w:color="auto"/>
            <w:left w:val="none" w:sz="0" w:space="0" w:color="auto"/>
            <w:bottom w:val="none" w:sz="0" w:space="0" w:color="auto"/>
            <w:right w:val="none" w:sz="0" w:space="0" w:color="auto"/>
          </w:divBdr>
        </w:div>
        <w:div w:id="725180940">
          <w:marLeft w:val="0"/>
          <w:marRight w:val="0"/>
          <w:marTop w:val="0"/>
          <w:marBottom w:val="0"/>
          <w:divBdr>
            <w:top w:val="none" w:sz="0" w:space="0" w:color="auto"/>
            <w:left w:val="none" w:sz="0" w:space="0" w:color="auto"/>
            <w:bottom w:val="none" w:sz="0" w:space="0" w:color="auto"/>
            <w:right w:val="none" w:sz="0" w:space="0" w:color="auto"/>
          </w:divBdr>
        </w:div>
        <w:div w:id="732968953">
          <w:marLeft w:val="0"/>
          <w:marRight w:val="0"/>
          <w:marTop w:val="0"/>
          <w:marBottom w:val="0"/>
          <w:divBdr>
            <w:top w:val="none" w:sz="0" w:space="0" w:color="auto"/>
            <w:left w:val="none" w:sz="0" w:space="0" w:color="auto"/>
            <w:bottom w:val="none" w:sz="0" w:space="0" w:color="auto"/>
            <w:right w:val="none" w:sz="0" w:space="0" w:color="auto"/>
          </w:divBdr>
        </w:div>
        <w:div w:id="735788593">
          <w:marLeft w:val="0"/>
          <w:marRight w:val="0"/>
          <w:marTop w:val="0"/>
          <w:marBottom w:val="0"/>
          <w:divBdr>
            <w:top w:val="none" w:sz="0" w:space="0" w:color="auto"/>
            <w:left w:val="none" w:sz="0" w:space="0" w:color="auto"/>
            <w:bottom w:val="none" w:sz="0" w:space="0" w:color="auto"/>
            <w:right w:val="none" w:sz="0" w:space="0" w:color="auto"/>
          </w:divBdr>
        </w:div>
        <w:div w:id="737748131">
          <w:marLeft w:val="0"/>
          <w:marRight w:val="0"/>
          <w:marTop w:val="0"/>
          <w:marBottom w:val="0"/>
          <w:divBdr>
            <w:top w:val="none" w:sz="0" w:space="0" w:color="auto"/>
            <w:left w:val="none" w:sz="0" w:space="0" w:color="auto"/>
            <w:bottom w:val="none" w:sz="0" w:space="0" w:color="auto"/>
            <w:right w:val="none" w:sz="0" w:space="0" w:color="auto"/>
          </w:divBdr>
        </w:div>
        <w:div w:id="751194696">
          <w:marLeft w:val="0"/>
          <w:marRight w:val="0"/>
          <w:marTop w:val="0"/>
          <w:marBottom w:val="0"/>
          <w:divBdr>
            <w:top w:val="none" w:sz="0" w:space="0" w:color="auto"/>
            <w:left w:val="none" w:sz="0" w:space="0" w:color="auto"/>
            <w:bottom w:val="none" w:sz="0" w:space="0" w:color="auto"/>
            <w:right w:val="none" w:sz="0" w:space="0" w:color="auto"/>
          </w:divBdr>
        </w:div>
        <w:div w:id="754984104">
          <w:marLeft w:val="0"/>
          <w:marRight w:val="0"/>
          <w:marTop w:val="0"/>
          <w:marBottom w:val="0"/>
          <w:divBdr>
            <w:top w:val="none" w:sz="0" w:space="0" w:color="auto"/>
            <w:left w:val="none" w:sz="0" w:space="0" w:color="auto"/>
            <w:bottom w:val="none" w:sz="0" w:space="0" w:color="auto"/>
            <w:right w:val="none" w:sz="0" w:space="0" w:color="auto"/>
          </w:divBdr>
        </w:div>
        <w:div w:id="762803916">
          <w:marLeft w:val="0"/>
          <w:marRight w:val="0"/>
          <w:marTop w:val="0"/>
          <w:marBottom w:val="0"/>
          <w:divBdr>
            <w:top w:val="none" w:sz="0" w:space="0" w:color="auto"/>
            <w:left w:val="none" w:sz="0" w:space="0" w:color="auto"/>
            <w:bottom w:val="none" w:sz="0" w:space="0" w:color="auto"/>
            <w:right w:val="none" w:sz="0" w:space="0" w:color="auto"/>
          </w:divBdr>
        </w:div>
        <w:div w:id="780807153">
          <w:marLeft w:val="0"/>
          <w:marRight w:val="0"/>
          <w:marTop w:val="0"/>
          <w:marBottom w:val="0"/>
          <w:divBdr>
            <w:top w:val="none" w:sz="0" w:space="0" w:color="auto"/>
            <w:left w:val="none" w:sz="0" w:space="0" w:color="auto"/>
            <w:bottom w:val="none" w:sz="0" w:space="0" w:color="auto"/>
            <w:right w:val="none" w:sz="0" w:space="0" w:color="auto"/>
          </w:divBdr>
        </w:div>
        <w:div w:id="784235334">
          <w:marLeft w:val="0"/>
          <w:marRight w:val="0"/>
          <w:marTop w:val="0"/>
          <w:marBottom w:val="0"/>
          <w:divBdr>
            <w:top w:val="none" w:sz="0" w:space="0" w:color="auto"/>
            <w:left w:val="none" w:sz="0" w:space="0" w:color="auto"/>
            <w:bottom w:val="none" w:sz="0" w:space="0" w:color="auto"/>
            <w:right w:val="none" w:sz="0" w:space="0" w:color="auto"/>
          </w:divBdr>
        </w:div>
        <w:div w:id="804159171">
          <w:marLeft w:val="0"/>
          <w:marRight w:val="0"/>
          <w:marTop w:val="0"/>
          <w:marBottom w:val="0"/>
          <w:divBdr>
            <w:top w:val="none" w:sz="0" w:space="0" w:color="auto"/>
            <w:left w:val="none" w:sz="0" w:space="0" w:color="auto"/>
            <w:bottom w:val="none" w:sz="0" w:space="0" w:color="auto"/>
            <w:right w:val="none" w:sz="0" w:space="0" w:color="auto"/>
          </w:divBdr>
        </w:div>
        <w:div w:id="816189285">
          <w:marLeft w:val="0"/>
          <w:marRight w:val="0"/>
          <w:marTop w:val="0"/>
          <w:marBottom w:val="0"/>
          <w:divBdr>
            <w:top w:val="none" w:sz="0" w:space="0" w:color="auto"/>
            <w:left w:val="none" w:sz="0" w:space="0" w:color="auto"/>
            <w:bottom w:val="none" w:sz="0" w:space="0" w:color="auto"/>
            <w:right w:val="none" w:sz="0" w:space="0" w:color="auto"/>
          </w:divBdr>
        </w:div>
        <w:div w:id="816604428">
          <w:marLeft w:val="0"/>
          <w:marRight w:val="0"/>
          <w:marTop w:val="0"/>
          <w:marBottom w:val="0"/>
          <w:divBdr>
            <w:top w:val="none" w:sz="0" w:space="0" w:color="auto"/>
            <w:left w:val="none" w:sz="0" w:space="0" w:color="auto"/>
            <w:bottom w:val="none" w:sz="0" w:space="0" w:color="auto"/>
            <w:right w:val="none" w:sz="0" w:space="0" w:color="auto"/>
          </w:divBdr>
        </w:div>
        <w:div w:id="824474571">
          <w:marLeft w:val="0"/>
          <w:marRight w:val="0"/>
          <w:marTop w:val="0"/>
          <w:marBottom w:val="0"/>
          <w:divBdr>
            <w:top w:val="none" w:sz="0" w:space="0" w:color="auto"/>
            <w:left w:val="none" w:sz="0" w:space="0" w:color="auto"/>
            <w:bottom w:val="none" w:sz="0" w:space="0" w:color="auto"/>
            <w:right w:val="none" w:sz="0" w:space="0" w:color="auto"/>
          </w:divBdr>
        </w:div>
        <w:div w:id="831413740">
          <w:marLeft w:val="0"/>
          <w:marRight w:val="0"/>
          <w:marTop w:val="0"/>
          <w:marBottom w:val="0"/>
          <w:divBdr>
            <w:top w:val="none" w:sz="0" w:space="0" w:color="auto"/>
            <w:left w:val="none" w:sz="0" w:space="0" w:color="auto"/>
            <w:bottom w:val="none" w:sz="0" w:space="0" w:color="auto"/>
            <w:right w:val="none" w:sz="0" w:space="0" w:color="auto"/>
          </w:divBdr>
        </w:div>
        <w:div w:id="831483158">
          <w:marLeft w:val="0"/>
          <w:marRight w:val="0"/>
          <w:marTop w:val="0"/>
          <w:marBottom w:val="0"/>
          <w:divBdr>
            <w:top w:val="none" w:sz="0" w:space="0" w:color="auto"/>
            <w:left w:val="none" w:sz="0" w:space="0" w:color="auto"/>
            <w:bottom w:val="none" w:sz="0" w:space="0" w:color="auto"/>
            <w:right w:val="none" w:sz="0" w:space="0" w:color="auto"/>
          </w:divBdr>
        </w:div>
        <w:div w:id="853228128">
          <w:marLeft w:val="0"/>
          <w:marRight w:val="0"/>
          <w:marTop w:val="0"/>
          <w:marBottom w:val="0"/>
          <w:divBdr>
            <w:top w:val="none" w:sz="0" w:space="0" w:color="auto"/>
            <w:left w:val="none" w:sz="0" w:space="0" w:color="auto"/>
            <w:bottom w:val="none" w:sz="0" w:space="0" w:color="auto"/>
            <w:right w:val="none" w:sz="0" w:space="0" w:color="auto"/>
          </w:divBdr>
        </w:div>
        <w:div w:id="859705033">
          <w:marLeft w:val="0"/>
          <w:marRight w:val="0"/>
          <w:marTop w:val="0"/>
          <w:marBottom w:val="0"/>
          <w:divBdr>
            <w:top w:val="none" w:sz="0" w:space="0" w:color="auto"/>
            <w:left w:val="none" w:sz="0" w:space="0" w:color="auto"/>
            <w:bottom w:val="none" w:sz="0" w:space="0" w:color="auto"/>
            <w:right w:val="none" w:sz="0" w:space="0" w:color="auto"/>
          </w:divBdr>
        </w:div>
        <w:div w:id="860894199">
          <w:marLeft w:val="0"/>
          <w:marRight w:val="0"/>
          <w:marTop w:val="0"/>
          <w:marBottom w:val="0"/>
          <w:divBdr>
            <w:top w:val="none" w:sz="0" w:space="0" w:color="auto"/>
            <w:left w:val="none" w:sz="0" w:space="0" w:color="auto"/>
            <w:bottom w:val="none" w:sz="0" w:space="0" w:color="auto"/>
            <w:right w:val="none" w:sz="0" w:space="0" w:color="auto"/>
          </w:divBdr>
        </w:div>
        <w:div w:id="861674846">
          <w:marLeft w:val="0"/>
          <w:marRight w:val="0"/>
          <w:marTop w:val="0"/>
          <w:marBottom w:val="0"/>
          <w:divBdr>
            <w:top w:val="none" w:sz="0" w:space="0" w:color="auto"/>
            <w:left w:val="none" w:sz="0" w:space="0" w:color="auto"/>
            <w:bottom w:val="none" w:sz="0" w:space="0" w:color="auto"/>
            <w:right w:val="none" w:sz="0" w:space="0" w:color="auto"/>
          </w:divBdr>
        </w:div>
        <w:div w:id="862668326">
          <w:marLeft w:val="0"/>
          <w:marRight w:val="0"/>
          <w:marTop w:val="0"/>
          <w:marBottom w:val="0"/>
          <w:divBdr>
            <w:top w:val="none" w:sz="0" w:space="0" w:color="auto"/>
            <w:left w:val="none" w:sz="0" w:space="0" w:color="auto"/>
            <w:bottom w:val="none" w:sz="0" w:space="0" w:color="auto"/>
            <w:right w:val="none" w:sz="0" w:space="0" w:color="auto"/>
          </w:divBdr>
        </w:div>
        <w:div w:id="875506277">
          <w:marLeft w:val="0"/>
          <w:marRight w:val="0"/>
          <w:marTop w:val="0"/>
          <w:marBottom w:val="0"/>
          <w:divBdr>
            <w:top w:val="none" w:sz="0" w:space="0" w:color="auto"/>
            <w:left w:val="none" w:sz="0" w:space="0" w:color="auto"/>
            <w:bottom w:val="none" w:sz="0" w:space="0" w:color="auto"/>
            <w:right w:val="none" w:sz="0" w:space="0" w:color="auto"/>
          </w:divBdr>
        </w:div>
        <w:div w:id="876504037">
          <w:marLeft w:val="0"/>
          <w:marRight w:val="0"/>
          <w:marTop w:val="0"/>
          <w:marBottom w:val="0"/>
          <w:divBdr>
            <w:top w:val="none" w:sz="0" w:space="0" w:color="auto"/>
            <w:left w:val="none" w:sz="0" w:space="0" w:color="auto"/>
            <w:bottom w:val="none" w:sz="0" w:space="0" w:color="auto"/>
            <w:right w:val="none" w:sz="0" w:space="0" w:color="auto"/>
          </w:divBdr>
        </w:div>
        <w:div w:id="893082882">
          <w:marLeft w:val="0"/>
          <w:marRight w:val="0"/>
          <w:marTop w:val="0"/>
          <w:marBottom w:val="0"/>
          <w:divBdr>
            <w:top w:val="none" w:sz="0" w:space="0" w:color="auto"/>
            <w:left w:val="none" w:sz="0" w:space="0" w:color="auto"/>
            <w:bottom w:val="none" w:sz="0" w:space="0" w:color="auto"/>
            <w:right w:val="none" w:sz="0" w:space="0" w:color="auto"/>
          </w:divBdr>
        </w:div>
        <w:div w:id="903637160">
          <w:marLeft w:val="0"/>
          <w:marRight w:val="0"/>
          <w:marTop w:val="0"/>
          <w:marBottom w:val="0"/>
          <w:divBdr>
            <w:top w:val="none" w:sz="0" w:space="0" w:color="auto"/>
            <w:left w:val="none" w:sz="0" w:space="0" w:color="auto"/>
            <w:bottom w:val="none" w:sz="0" w:space="0" w:color="auto"/>
            <w:right w:val="none" w:sz="0" w:space="0" w:color="auto"/>
          </w:divBdr>
        </w:div>
        <w:div w:id="904026942">
          <w:marLeft w:val="0"/>
          <w:marRight w:val="0"/>
          <w:marTop w:val="0"/>
          <w:marBottom w:val="0"/>
          <w:divBdr>
            <w:top w:val="none" w:sz="0" w:space="0" w:color="auto"/>
            <w:left w:val="none" w:sz="0" w:space="0" w:color="auto"/>
            <w:bottom w:val="none" w:sz="0" w:space="0" w:color="auto"/>
            <w:right w:val="none" w:sz="0" w:space="0" w:color="auto"/>
          </w:divBdr>
        </w:div>
        <w:div w:id="906186357">
          <w:marLeft w:val="0"/>
          <w:marRight w:val="0"/>
          <w:marTop w:val="0"/>
          <w:marBottom w:val="0"/>
          <w:divBdr>
            <w:top w:val="none" w:sz="0" w:space="0" w:color="auto"/>
            <w:left w:val="none" w:sz="0" w:space="0" w:color="auto"/>
            <w:bottom w:val="none" w:sz="0" w:space="0" w:color="auto"/>
            <w:right w:val="none" w:sz="0" w:space="0" w:color="auto"/>
          </w:divBdr>
        </w:div>
        <w:div w:id="906771408">
          <w:marLeft w:val="0"/>
          <w:marRight w:val="0"/>
          <w:marTop w:val="0"/>
          <w:marBottom w:val="0"/>
          <w:divBdr>
            <w:top w:val="none" w:sz="0" w:space="0" w:color="auto"/>
            <w:left w:val="none" w:sz="0" w:space="0" w:color="auto"/>
            <w:bottom w:val="none" w:sz="0" w:space="0" w:color="auto"/>
            <w:right w:val="none" w:sz="0" w:space="0" w:color="auto"/>
          </w:divBdr>
        </w:div>
        <w:div w:id="909462340">
          <w:marLeft w:val="0"/>
          <w:marRight w:val="0"/>
          <w:marTop w:val="0"/>
          <w:marBottom w:val="0"/>
          <w:divBdr>
            <w:top w:val="none" w:sz="0" w:space="0" w:color="auto"/>
            <w:left w:val="none" w:sz="0" w:space="0" w:color="auto"/>
            <w:bottom w:val="none" w:sz="0" w:space="0" w:color="auto"/>
            <w:right w:val="none" w:sz="0" w:space="0" w:color="auto"/>
          </w:divBdr>
        </w:div>
        <w:div w:id="909657775">
          <w:marLeft w:val="0"/>
          <w:marRight w:val="0"/>
          <w:marTop w:val="0"/>
          <w:marBottom w:val="0"/>
          <w:divBdr>
            <w:top w:val="none" w:sz="0" w:space="0" w:color="auto"/>
            <w:left w:val="none" w:sz="0" w:space="0" w:color="auto"/>
            <w:bottom w:val="none" w:sz="0" w:space="0" w:color="auto"/>
            <w:right w:val="none" w:sz="0" w:space="0" w:color="auto"/>
          </w:divBdr>
        </w:div>
        <w:div w:id="943464883">
          <w:marLeft w:val="0"/>
          <w:marRight w:val="0"/>
          <w:marTop w:val="0"/>
          <w:marBottom w:val="0"/>
          <w:divBdr>
            <w:top w:val="none" w:sz="0" w:space="0" w:color="auto"/>
            <w:left w:val="none" w:sz="0" w:space="0" w:color="auto"/>
            <w:bottom w:val="none" w:sz="0" w:space="0" w:color="auto"/>
            <w:right w:val="none" w:sz="0" w:space="0" w:color="auto"/>
          </w:divBdr>
        </w:div>
        <w:div w:id="988905178">
          <w:marLeft w:val="0"/>
          <w:marRight w:val="0"/>
          <w:marTop w:val="0"/>
          <w:marBottom w:val="0"/>
          <w:divBdr>
            <w:top w:val="none" w:sz="0" w:space="0" w:color="auto"/>
            <w:left w:val="none" w:sz="0" w:space="0" w:color="auto"/>
            <w:bottom w:val="none" w:sz="0" w:space="0" w:color="auto"/>
            <w:right w:val="none" w:sz="0" w:space="0" w:color="auto"/>
          </w:divBdr>
        </w:div>
        <w:div w:id="1000425977">
          <w:marLeft w:val="0"/>
          <w:marRight w:val="0"/>
          <w:marTop w:val="0"/>
          <w:marBottom w:val="0"/>
          <w:divBdr>
            <w:top w:val="none" w:sz="0" w:space="0" w:color="auto"/>
            <w:left w:val="none" w:sz="0" w:space="0" w:color="auto"/>
            <w:bottom w:val="none" w:sz="0" w:space="0" w:color="auto"/>
            <w:right w:val="none" w:sz="0" w:space="0" w:color="auto"/>
          </w:divBdr>
        </w:div>
        <w:div w:id="1011496092">
          <w:marLeft w:val="0"/>
          <w:marRight w:val="0"/>
          <w:marTop w:val="0"/>
          <w:marBottom w:val="0"/>
          <w:divBdr>
            <w:top w:val="none" w:sz="0" w:space="0" w:color="auto"/>
            <w:left w:val="none" w:sz="0" w:space="0" w:color="auto"/>
            <w:bottom w:val="none" w:sz="0" w:space="0" w:color="auto"/>
            <w:right w:val="none" w:sz="0" w:space="0" w:color="auto"/>
          </w:divBdr>
        </w:div>
        <w:div w:id="1023939039">
          <w:marLeft w:val="0"/>
          <w:marRight w:val="0"/>
          <w:marTop w:val="0"/>
          <w:marBottom w:val="0"/>
          <w:divBdr>
            <w:top w:val="none" w:sz="0" w:space="0" w:color="auto"/>
            <w:left w:val="none" w:sz="0" w:space="0" w:color="auto"/>
            <w:bottom w:val="none" w:sz="0" w:space="0" w:color="auto"/>
            <w:right w:val="none" w:sz="0" w:space="0" w:color="auto"/>
          </w:divBdr>
        </w:div>
        <w:div w:id="1030029773">
          <w:marLeft w:val="0"/>
          <w:marRight w:val="0"/>
          <w:marTop w:val="0"/>
          <w:marBottom w:val="0"/>
          <w:divBdr>
            <w:top w:val="none" w:sz="0" w:space="0" w:color="auto"/>
            <w:left w:val="none" w:sz="0" w:space="0" w:color="auto"/>
            <w:bottom w:val="none" w:sz="0" w:space="0" w:color="auto"/>
            <w:right w:val="none" w:sz="0" w:space="0" w:color="auto"/>
          </w:divBdr>
        </w:div>
        <w:div w:id="1035816094">
          <w:marLeft w:val="0"/>
          <w:marRight w:val="0"/>
          <w:marTop w:val="0"/>
          <w:marBottom w:val="0"/>
          <w:divBdr>
            <w:top w:val="none" w:sz="0" w:space="0" w:color="auto"/>
            <w:left w:val="none" w:sz="0" w:space="0" w:color="auto"/>
            <w:bottom w:val="none" w:sz="0" w:space="0" w:color="auto"/>
            <w:right w:val="none" w:sz="0" w:space="0" w:color="auto"/>
          </w:divBdr>
        </w:div>
        <w:div w:id="1038510492">
          <w:marLeft w:val="0"/>
          <w:marRight w:val="0"/>
          <w:marTop w:val="0"/>
          <w:marBottom w:val="0"/>
          <w:divBdr>
            <w:top w:val="none" w:sz="0" w:space="0" w:color="auto"/>
            <w:left w:val="none" w:sz="0" w:space="0" w:color="auto"/>
            <w:bottom w:val="none" w:sz="0" w:space="0" w:color="auto"/>
            <w:right w:val="none" w:sz="0" w:space="0" w:color="auto"/>
          </w:divBdr>
        </w:div>
        <w:div w:id="1038816216">
          <w:marLeft w:val="0"/>
          <w:marRight w:val="0"/>
          <w:marTop w:val="0"/>
          <w:marBottom w:val="0"/>
          <w:divBdr>
            <w:top w:val="none" w:sz="0" w:space="0" w:color="auto"/>
            <w:left w:val="none" w:sz="0" w:space="0" w:color="auto"/>
            <w:bottom w:val="none" w:sz="0" w:space="0" w:color="auto"/>
            <w:right w:val="none" w:sz="0" w:space="0" w:color="auto"/>
          </w:divBdr>
        </w:div>
        <w:div w:id="1046753636">
          <w:marLeft w:val="0"/>
          <w:marRight w:val="0"/>
          <w:marTop w:val="0"/>
          <w:marBottom w:val="0"/>
          <w:divBdr>
            <w:top w:val="none" w:sz="0" w:space="0" w:color="auto"/>
            <w:left w:val="none" w:sz="0" w:space="0" w:color="auto"/>
            <w:bottom w:val="none" w:sz="0" w:space="0" w:color="auto"/>
            <w:right w:val="none" w:sz="0" w:space="0" w:color="auto"/>
          </w:divBdr>
        </w:div>
        <w:div w:id="1069108821">
          <w:marLeft w:val="0"/>
          <w:marRight w:val="0"/>
          <w:marTop w:val="0"/>
          <w:marBottom w:val="0"/>
          <w:divBdr>
            <w:top w:val="none" w:sz="0" w:space="0" w:color="auto"/>
            <w:left w:val="none" w:sz="0" w:space="0" w:color="auto"/>
            <w:bottom w:val="none" w:sz="0" w:space="0" w:color="auto"/>
            <w:right w:val="none" w:sz="0" w:space="0" w:color="auto"/>
          </w:divBdr>
        </w:div>
        <w:div w:id="1082605021">
          <w:marLeft w:val="0"/>
          <w:marRight w:val="0"/>
          <w:marTop w:val="0"/>
          <w:marBottom w:val="0"/>
          <w:divBdr>
            <w:top w:val="none" w:sz="0" w:space="0" w:color="auto"/>
            <w:left w:val="none" w:sz="0" w:space="0" w:color="auto"/>
            <w:bottom w:val="none" w:sz="0" w:space="0" w:color="auto"/>
            <w:right w:val="none" w:sz="0" w:space="0" w:color="auto"/>
          </w:divBdr>
        </w:div>
        <w:div w:id="1088648680">
          <w:marLeft w:val="0"/>
          <w:marRight w:val="0"/>
          <w:marTop w:val="0"/>
          <w:marBottom w:val="0"/>
          <w:divBdr>
            <w:top w:val="none" w:sz="0" w:space="0" w:color="auto"/>
            <w:left w:val="none" w:sz="0" w:space="0" w:color="auto"/>
            <w:bottom w:val="none" w:sz="0" w:space="0" w:color="auto"/>
            <w:right w:val="none" w:sz="0" w:space="0" w:color="auto"/>
          </w:divBdr>
        </w:div>
        <w:div w:id="1090614035">
          <w:marLeft w:val="0"/>
          <w:marRight w:val="0"/>
          <w:marTop w:val="0"/>
          <w:marBottom w:val="0"/>
          <w:divBdr>
            <w:top w:val="none" w:sz="0" w:space="0" w:color="auto"/>
            <w:left w:val="none" w:sz="0" w:space="0" w:color="auto"/>
            <w:bottom w:val="none" w:sz="0" w:space="0" w:color="auto"/>
            <w:right w:val="none" w:sz="0" w:space="0" w:color="auto"/>
          </w:divBdr>
        </w:div>
        <w:div w:id="1100762647">
          <w:marLeft w:val="0"/>
          <w:marRight w:val="0"/>
          <w:marTop w:val="0"/>
          <w:marBottom w:val="0"/>
          <w:divBdr>
            <w:top w:val="none" w:sz="0" w:space="0" w:color="auto"/>
            <w:left w:val="none" w:sz="0" w:space="0" w:color="auto"/>
            <w:bottom w:val="none" w:sz="0" w:space="0" w:color="auto"/>
            <w:right w:val="none" w:sz="0" w:space="0" w:color="auto"/>
          </w:divBdr>
        </w:div>
        <w:div w:id="1105535399">
          <w:marLeft w:val="0"/>
          <w:marRight w:val="0"/>
          <w:marTop w:val="0"/>
          <w:marBottom w:val="0"/>
          <w:divBdr>
            <w:top w:val="none" w:sz="0" w:space="0" w:color="auto"/>
            <w:left w:val="none" w:sz="0" w:space="0" w:color="auto"/>
            <w:bottom w:val="none" w:sz="0" w:space="0" w:color="auto"/>
            <w:right w:val="none" w:sz="0" w:space="0" w:color="auto"/>
          </w:divBdr>
        </w:div>
        <w:div w:id="1111436743">
          <w:marLeft w:val="0"/>
          <w:marRight w:val="0"/>
          <w:marTop w:val="0"/>
          <w:marBottom w:val="0"/>
          <w:divBdr>
            <w:top w:val="none" w:sz="0" w:space="0" w:color="auto"/>
            <w:left w:val="none" w:sz="0" w:space="0" w:color="auto"/>
            <w:bottom w:val="none" w:sz="0" w:space="0" w:color="auto"/>
            <w:right w:val="none" w:sz="0" w:space="0" w:color="auto"/>
          </w:divBdr>
        </w:div>
        <w:div w:id="1115447968">
          <w:marLeft w:val="0"/>
          <w:marRight w:val="0"/>
          <w:marTop w:val="0"/>
          <w:marBottom w:val="0"/>
          <w:divBdr>
            <w:top w:val="none" w:sz="0" w:space="0" w:color="auto"/>
            <w:left w:val="none" w:sz="0" w:space="0" w:color="auto"/>
            <w:bottom w:val="none" w:sz="0" w:space="0" w:color="auto"/>
            <w:right w:val="none" w:sz="0" w:space="0" w:color="auto"/>
          </w:divBdr>
        </w:div>
        <w:div w:id="1128813239">
          <w:marLeft w:val="0"/>
          <w:marRight w:val="0"/>
          <w:marTop w:val="0"/>
          <w:marBottom w:val="0"/>
          <w:divBdr>
            <w:top w:val="none" w:sz="0" w:space="0" w:color="auto"/>
            <w:left w:val="none" w:sz="0" w:space="0" w:color="auto"/>
            <w:bottom w:val="none" w:sz="0" w:space="0" w:color="auto"/>
            <w:right w:val="none" w:sz="0" w:space="0" w:color="auto"/>
          </w:divBdr>
        </w:div>
        <w:div w:id="1135875823">
          <w:marLeft w:val="0"/>
          <w:marRight w:val="0"/>
          <w:marTop w:val="0"/>
          <w:marBottom w:val="0"/>
          <w:divBdr>
            <w:top w:val="none" w:sz="0" w:space="0" w:color="auto"/>
            <w:left w:val="none" w:sz="0" w:space="0" w:color="auto"/>
            <w:bottom w:val="none" w:sz="0" w:space="0" w:color="auto"/>
            <w:right w:val="none" w:sz="0" w:space="0" w:color="auto"/>
          </w:divBdr>
        </w:div>
        <w:div w:id="1139763958">
          <w:marLeft w:val="0"/>
          <w:marRight w:val="0"/>
          <w:marTop w:val="0"/>
          <w:marBottom w:val="0"/>
          <w:divBdr>
            <w:top w:val="none" w:sz="0" w:space="0" w:color="auto"/>
            <w:left w:val="none" w:sz="0" w:space="0" w:color="auto"/>
            <w:bottom w:val="none" w:sz="0" w:space="0" w:color="auto"/>
            <w:right w:val="none" w:sz="0" w:space="0" w:color="auto"/>
          </w:divBdr>
        </w:div>
        <w:div w:id="1143153875">
          <w:marLeft w:val="0"/>
          <w:marRight w:val="0"/>
          <w:marTop w:val="0"/>
          <w:marBottom w:val="0"/>
          <w:divBdr>
            <w:top w:val="none" w:sz="0" w:space="0" w:color="auto"/>
            <w:left w:val="none" w:sz="0" w:space="0" w:color="auto"/>
            <w:bottom w:val="none" w:sz="0" w:space="0" w:color="auto"/>
            <w:right w:val="none" w:sz="0" w:space="0" w:color="auto"/>
          </w:divBdr>
        </w:div>
        <w:div w:id="1145047736">
          <w:marLeft w:val="0"/>
          <w:marRight w:val="0"/>
          <w:marTop w:val="0"/>
          <w:marBottom w:val="0"/>
          <w:divBdr>
            <w:top w:val="none" w:sz="0" w:space="0" w:color="auto"/>
            <w:left w:val="none" w:sz="0" w:space="0" w:color="auto"/>
            <w:bottom w:val="none" w:sz="0" w:space="0" w:color="auto"/>
            <w:right w:val="none" w:sz="0" w:space="0" w:color="auto"/>
          </w:divBdr>
        </w:div>
        <w:div w:id="1152986659">
          <w:marLeft w:val="0"/>
          <w:marRight w:val="0"/>
          <w:marTop w:val="0"/>
          <w:marBottom w:val="0"/>
          <w:divBdr>
            <w:top w:val="none" w:sz="0" w:space="0" w:color="auto"/>
            <w:left w:val="none" w:sz="0" w:space="0" w:color="auto"/>
            <w:bottom w:val="none" w:sz="0" w:space="0" w:color="auto"/>
            <w:right w:val="none" w:sz="0" w:space="0" w:color="auto"/>
          </w:divBdr>
        </w:div>
        <w:div w:id="1165433743">
          <w:marLeft w:val="0"/>
          <w:marRight w:val="0"/>
          <w:marTop w:val="0"/>
          <w:marBottom w:val="0"/>
          <w:divBdr>
            <w:top w:val="none" w:sz="0" w:space="0" w:color="auto"/>
            <w:left w:val="none" w:sz="0" w:space="0" w:color="auto"/>
            <w:bottom w:val="none" w:sz="0" w:space="0" w:color="auto"/>
            <w:right w:val="none" w:sz="0" w:space="0" w:color="auto"/>
          </w:divBdr>
        </w:div>
        <w:div w:id="1165973842">
          <w:marLeft w:val="0"/>
          <w:marRight w:val="0"/>
          <w:marTop w:val="0"/>
          <w:marBottom w:val="0"/>
          <w:divBdr>
            <w:top w:val="none" w:sz="0" w:space="0" w:color="auto"/>
            <w:left w:val="none" w:sz="0" w:space="0" w:color="auto"/>
            <w:bottom w:val="none" w:sz="0" w:space="0" w:color="auto"/>
            <w:right w:val="none" w:sz="0" w:space="0" w:color="auto"/>
          </w:divBdr>
        </w:div>
        <w:div w:id="1169368012">
          <w:marLeft w:val="0"/>
          <w:marRight w:val="0"/>
          <w:marTop w:val="0"/>
          <w:marBottom w:val="0"/>
          <w:divBdr>
            <w:top w:val="none" w:sz="0" w:space="0" w:color="auto"/>
            <w:left w:val="none" w:sz="0" w:space="0" w:color="auto"/>
            <w:bottom w:val="none" w:sz="0" w:space="0" w:color="auto"/>
            <w:right w:val="none" w:sz="0" w:space="0" w:color="auto"/>
          </w:divBdr>
        </w:div>
        <w:div w:id="1175876848">
          <w:marLeft w:val="0"/>
          <w:marRight w:val="0"/>
          <w:marTop w:val="0"/>
          <w:marBottom w:val="0"/>
          <w:divBdr>
            <w:top w:val="none" w:sz="0" w:space="0" w:color="auto"/>
            <w:left w:val="none" w:sz="0" w:space="0" w:color="auto"/>
            <w:bottom w:val="none" w:sz="0" w:space="0" w:color="auto"/>
            <w:right w:val="none" w:sz="0" w:space="0" w:color="auto"/>
          </w:divBdr>
        </w:div>
        <w:div w:id="1178424196">
          <w:marLeft w:val="0"/>
          <w:marRight w:val="0"/>
          <w:marTop w:val="0"/>
          <w:marBottom w:val="0"/>
          <w:divBdr>
            <w:top w:val="none" w:sz="0" w:space="0" w:color="auto"/>
            <w:left w:val="none" w:sz="0" w:space="0" w:color="auto"/>
            <w:bottom w:val="none" w:sz="0" w:space="0" w:color="auto"/>
            <w:right w:val="none" w:sz="0" w:space="0" w:color="auto"/>
          </w:divBdr>
        </w:div>
        <w:div w:id="1178930574">
          <w:marLeft w:val="0"/>
          <w:marRight w:val="0"/>
          <w:marTop w:val="0"/>
          <w:marBottom w:val="0"/>
          <w:divBdr>
            <w:top w:val="none" w:sz="0" w:space="0" w:color="auto"/>
            <w:left w:val="none" w:sz="0" w:space="0" w:color="auto"/>
            <w:bottom w:val="none" w:sz="0" w:space="0" w:color="auto"/>
            <w:right w:val="none" w:sz="0" w:space="0" w:color="auto"/>
          </w:divBdr>
        </w:div>
        <w:div w:id="1180511810">
          <w:marLeft w:val="0"/>
          <w:marRight w:val="0"/>
          <w:marTop w:val="0"/>
          <w:marBottom w:val="0"/>
          <w:divBdr>
            <w:top w:val="none" w:sz="0" w:space="0" w:color="auto"/>
            <w:left w:val="none" w:sz="0" w:space="0" w:color="auto"/>
            <w:bottom w:val="none" w:sz="0" w:space="0" w:color="auto"/>
            <w:right w:val="none" w:sz="0" w:space="0" w:color="auto"/>
          </w:divBdr>
        </w:div>
        <w:div w:id="1194079813">
          <w:marLeft w:val="0"/>
          <w:marRight w:val="0"/>
          <w:marTop w:val="0"/>
          <w:marBottom w:val="0"/>
          <w:divBdr>
            <w:top w:val="none" w:sz="0" w:space="0" w:color="auto"/>
            <w:left w:val="none" w:sz="0" w:space="0" w:color="auto"/>
            <w:bottom w:val="none" w:sz="0" w:space="0" w:color="auto"/>
            <w:right w:val="none" w:sz="0" w:space="0" w:color="auto"/>
          </w:divBdr>
        </w:div>
        <w:div w:id="1194685723">
          <w:marLeft w:val="0"/>
          <w:marRight w:val="0"/>
          <w:marTop w:val="0"/>
          <w:marBottom w:val="0"/>
          <w:divBdr>
            <w:top w:val="none" w:sz="0" w:space="0" w:color="auto"/>
            <w:left w:val="none" w:sz="0" w:space="0" w:color="auto"/>
            <w:bottom w:val="none" w:sz="0" w:space="0" w:color="auto"/>
            <w:right w:val="none" w:sz="0" w:space="0" w:color="auto"/>
          </w:divBdr>
        </w:div>
        <w:div w:id="1200238289">
          <w:marLeft w:val="0"/>
          <w:marRight w:val="0"/>
          <w:marTop w:val="0"/>
          <w:marBottom w:val="0"/>
          <w:divBdr>
            <w:top w:val="none" w:sz="0" w:space="0" w:color="auto"/>
            <w:left w:val="none" w:sz="0" w:space="0" w:color="auto"/>
            <w:bottom w:val="none" w:sz="0" w:space="0" w:color="auto"/>
            <w:right w:val="none" w:sz="0" w:space="0" w:color="auto"/>
          </w:divBdr>
        </w:div>
        <w:div w:id="1211768001">
          <w:marLeft w:val="0"/>
          <w:marRight w:val="0"/>
          <w:marTop w:val="0"/>
          <w:marBottom w:val="0"/>
          <w:divBdr>
            <w:top w:val="none" w:sz="0" w:space="0" w:color="auto"/>
            <w:left w:val="none" w:sz="0" w:space="0" w:color="auto"/>
            <w:bottom w:val="none" w:sz="0" w:space="0" w:color="auto"/>
            <w:right w:val="none" w:sz="0" w:space="0" w:color="auto"/>
          </w:divBdr>
        </w:div>
        <w:div w:id="1212961583">
          <w:marLeft w:val="0"/>
          <w:marRight w:val="0"/>
          <w:marTop w:val="0"/>
          <w:marBottom w:val="0"/>
          <w:divBdr>
            <w:top w:val="none" w:sz="0" w:space="0" w:color="auto"/>
            <w:left w:val="none" w:sz="0" w:space="0" w:color="auto"/>
            <w:bottom w:val="none" w:sz="0" w:space="0" w:color="auto"/>
            <w:right w:val="none" w:sz="0" w:space="0" w:color="auto"/>
          </w:divBdr>
        </w:div>
        <w:div w:id="1223366934">
          <w:marLeft w:val="0"/>
          <w:marRight w:val="0"/>
          <w:marTop w:val="0"/>
          <w:marBottom w:val="0"/>
          <w:divBdr>
            <w:top w:val="none" w:sz="0" w:space="0" w:color="auto"/>
            <w:left w:val="none" w:sz="0" w:space="0" w:color="auto"/>
            <w:bottom w:val="none" w:sz="0" w:space="0" w:color="auto"/>
            <w:right w:val="none" w:sz="0" w:space="0" w:color="auto"/>
          </w:divBdr>
        </w:div>
        <w:div w:id="1229338782">
          <w:marLeft w:val="0"/>
          <w:marRight w:val="0"/>
          <w:marTop w:val="0"/>
          <w:marBottom w:val="0"/>
          <w:divBdr>
            <w:top w:val="none" w:sz="0" w:space="0" w:color="auto"/>
            <w:left w:val="none" w:sz="0" w:space="0" w:color="auto"/>
            <w:bottom w:val="none" w:sz="0" w:space="0" w:color="auto"/>
            <w:right w:val="none" w:sz="0" w:space="0" w:color="auto"/>
          </w:divBdr>
        </w:div>
        <w:div w:id="1257517267">
          <w:marLeft w:val="0"/>
          <w:marRight w:val="0"/>
          <w:marTop w:val="0"/>
          <w:marBottom w:val="0"/>
          <w:divBdr>
            <w:top w:val="none" w:sz="0" w:space="0" w:color="auto"/>
            <w:left w:val="none" w:sz="0" w:space="0" w:color="auto"/>
            <w:bottom w:val="none" w:sz="0" w:space="0" w:color="auto"/>
            <w:right w:val="none" w:sz="0" w:space="0" w:color="auto"/>
          </w:divBdr>
        </w:div>
        <w:div w:id="1267811763">
          <w:marLeft w:val="0"/>
          <w:marRight w:val="0"/>
          <w:marTop w:val="0"/>
          <w:marBottom w:val="0"/>
          <w:divBdr>
            <w:top w:val="none" w:sz="0" w:space="0" w:color="auto"/>
            <w:left w:val="none" w:sz="0" w:space="0" w:color="auto"/>
            <w:bottom w:val="none" w:sz="0" w:space="0" w:color="auto"/>
            <w:right w:val="none" w:sz="0" w:space="0" w:color="auto"/>
          </w:divBdr>
        </w:div>
        <w:div w:id="1269314245">
          <w:marLeft w:val="0"/>
          <w:marRight w:val="0"/>
          <w:marTop w:val="0"/>
          <w:marBottom w:val="0"/>
          <w:divBdr>
            <w:top w:val="none" w:sz="0" w:space="0" w:color="auto"/>
            <w:left w:val="none" w:sz="0" w:space="0" w:color="auto"/>
            <w:bottom w:val="none" w:sz="0" w:space="0" w:color="auto"/>
            <w:right w:val="none" w:sz="0" w:space="0" w:color="auto"/>
          </w:divBdr>
        </w:div>
        <w:div w:id="1290433136">
          <w:marLeft w:val="0"/>
          <w:marRight w:val="0"/>
          <w:marTop w:val="0"/>
          <w:marBottom w:val="0"/>
          <w:divBdr>
            <w:top w:val="none" w:sz="0" w:space="0" w:color="auto"/>
            <w:left w:val="none" w:sz="0" w:space="0" w:color="auto"/>
            <w:bottom w:val="none" w:sz="0" w:space="0" w:color="auto"/>
            <w:right w:val="none" w:sz="0" w:space="0" w:color="auto"/>
          </w:divBdr>
        </w:div>
        <w:div w:id="1305432768">
          <w:marLeft w:val="0"/>
          <w:marRight w:val="0"/>
          <w:marTop w:val="0"/>
          <w:marBottom w:val="0"/>
          <w:divBdr>
            <w:top w:val="none" w:sz="0" w:space="0" w:color="auto"/>
            <w:left w:val="none" w:sz="0" w:space="0" w:color="auto"/>
            <w:bottom w:val="none" w:sz="0" w:space="0" w:color="auto"/>
            <w:right w:val="none" w:sz="0" w:space="0" w:color="auto"/>
          </w:divBdr>
        </w:div>
        <w:div w:id="1328898098">
          <w:marLeft w:val="0"/>
          <w:marRight w:val="0"/>
          <w:marTop w:val="0"/>
          <w:marBottom w:val="0"/>
          <w:divBdr>
            <w:top w:val="none" w:sz="0" w:space="0" w:color="auto"/>
            <w:left w:val="none" w:sz="0" w:space="0" w:color="auto"/>
            <w:bottom w:val="none" w:sz="0" w:space="0" w:color="auto"/>
            <w:right w:val="none" w:sz="0" w:space="0" w:color="auto"/>
          </w:divBdr>
        </w:div>
        <w:div w:id="1339382211">
          <w:marLeft w:val="0"/>
          <w:marRight w:val="0"/>
          <w:marTop w:val="0"/>
          <w:marBottom w:val="0"/>
          <w:divBdr>
            <w:top w:val="none" w:sz="0" w:space="0" w:color="auto"/>
            <w:left w:val="none" w:sz="0" w:space="0" w:color="auto"/>
            <w:bottom w:val="none" w:sz="0" w:space="0" w:color="auto"/>
            <w:right w:val="none" w:sz="0" w:space="0" w:color="auto"/>
          </w:divBdr>
        </w:div>
        <w:div w:id="1353337922">
          <w:marLeft w:val="0"/>
          <w:marRight w:val="0"/>
          <w:marTop w:val="0"/>
          <w:marBottom w:val="0"/>
          <w:divBdr>
            <w:top w:val="none" w:sz="0" w:space="0" w:color="auto"/>
            <w:left w:val="none" w:sz="0" w:space="0" w:color="auto"/>
            <w:bottom w:val="none" w:sz="0" w:space="0" w:color="auto"/>
            <w:right w:val="none" w:sz="0" w:space="0" w:color="auto"/>
          </w:divBdr>
        </w:div>
        <w:div w:id="1366951829">
          <w:marLeft w:val="0"/>
          <w:marRight w:val="0"/>
          <w:marTop w:val="0"/>
          <w:marBottom w:val="0"/>
          <w:divBdr>
            <w:top w:val="none" w:sz="0" w:space="0" w:color="auto"/>
            <w:left w:val="none" w:sz="0" w:space="0" w:color="auto"/>
            <w:bottom w:val="none" w:sz="0" w:space="0" w:color="auto"/>
            <w:right w:val="none" w:sz="0" w:space="0" w:color="auto"/>
          </w:divBdr>
        </w:div>
        <w:div w:id="1369450887">
          <w:marLeft w:val="0"/>
          <w:marRight w:val="0"/>
          <w:marTop w:val="0"/>
          <w:marBottom w:val="0"/>
          <w:divBdr>
            <w:top w:val="none" w:sz="0" w:space="0" w:color="auto"/>
            <w:left w:val="none" w:sz="0" w:space="0" w:color="auto"/>
            <w:bottom w:val="none" w:sz="0" w:space="0" w:color="auto"/>
            <w:right w:val="none" w:sz="0" w:space="0" w:color="auto"/>
          </w:divBdr>
        </w:div>
        <w:div w:id="1373456789">
          <w:marLeft w:val="0"/>
          <w:marRight w:val="0"/>
          <w:marTop w:val="0"/>
          <w:marBottom w:val="0"/>
          <w:divBdr>
            <w:top w:val="none" w:sz="0" w:space="0" w:color="auto"/>
            <w:left w:val="none" w:sz="0" w:space="0" w:color="auto"/>
            <w:bottom w:val="none" w:sz="0" w:space="0" w:color="auto"/>
            <w:right w:val="none" w:sz="0" w:space="0" w:color="auto"/>
          </w:divBdr>
        </w:div>
        <w:div w:id="1373845383">
          <w:marLeft w:val="0"/>
          <w:marRight w:val="0"/>
          <w:marTop w:val="0"/>
          <w:marBottom w:val="0"/>
          <w:divBdr>
            <w:top w:val="none" w:sz="0" w:space="0" w:color="auto"/>
            <w:left w:val="none" w:sz="0" w:space="0" w:color="auto"/>
            <w:bottom w:val="none" w:sz="0" w:space="0" w:color="auto"/>
            <w:right w:val="none" w:sz="0" w:space="0" w:color="auto"/>
          </w:divBdr>
        </w:div>
        <w:div w:id="1389189036">
          <w:marLeft w:val="0"/>
          <w:marRight w:val="0"/>
          <w:marTop w:val="0"/>
          <w:marBottom w:val="0"/>
          <w:divBdr>
            <w:top w:val="none" w:sz="0" w:space="0" w:color="auto"/>
            <w:left w:val="none" w:sz="0" w:space="0" w:color="auto"/>
            <w:bottom w:val="none" w:sz="0" w:space="0" w:color="auto"/>
            <w:right w:val="none" w:sz="0" w:space="0" w:color="auto"/>
          </w:divBdr>
        </w:div>
        <w:div w:id="1397435225">
          <w:marLeft w:val="0"/>
          <w:marRight w:val="0"/>
          <w:marTop w:val="0"/>
          <w:marBottom w:val="0"/>
          <w:divBdr>
            <w:top w:val="none" w:sz="0" w:space="0" w:color="auto"/>
            <w:left w:val="none" w:sz="0" w:space="0" w:color="auto"/>
            <w:bottom w:val="none" w:sz="0" w:space="0" w:color="auto"/>
            <w:right w:val="none" w:sz="0" w:space="0" w:color="auto"/>
          </w:divBdr>
        </w:div>
        <w:div w:id="1401559314">
          <w:marLeft w:val="0"/>
          <w:marRight w:val="0"/>
          <w:marTop w:val="0"/>
          <w:marBottom w:val="0"/>
          <w:divBdr>
            <w:top w:val="none" w:sz="0" w:space="0" w:color="auto"/>
            <w:left w:val="none" w:sz="0" w:space="0" w:color="auto"/>
            <w:bottom w:val="none" w:sz="0" w:space="0" w:color="auto"/>
            <w:right w:val="none" w:sz="0" w:space="0" w:color="auto"/>
          </w:divBdr>
        </w:div>
        <w:div w:id="1417631996">
          <w:marLeft w:val="0"/>
          <w:marRight w:val="0"/>
          <w:marTop w:val="0"/>
          <w:marBottom w:val="0"/>
          <w:divBdr>
            <w:top w:val="none" w:sz="0" w:space="0" w:color="auto"/>
            <w:left w:val="none" w:sz="0" w:space="0" w:color="auto"/>
            <w:bottom w:val="none" w:sz="0" w:space="0" w:color="auto"/>
            <w:right w:val="none" w:sz="0" w:space="0" w:color="auto"/>
          </w:divBdr>
        </w:div>
        <w:div w:id="1418332726">
          <w:marLeft w:val="0"/>
          <w:marRight w:val="0"/>
          <w:marTop w:val="0"/>
          <w:marBottom w:val="0"/>
          <w:divBdr>
            <w:top w:val="none" w:sz="0" w:space="0" w:color="auto"/>
            <w:left w:val="none" w:sz="0" w:space="0" w:color="auto"/>
            <w:bottom w:val="none" w:sz="0" w:space="0" w:color="auto"/>
            <w:right w:val="none" w:sz="0" w:space="0" w:color="auto"/>
          </w:divBdr>
        </w:div>
        <w:div w:id="1440491164">
          <w:marLeft w:val="0"/>
          <w:marRight w:val="0"/>
          <w:marTop w:val="0"/>
          <w:marBottom w:val="0"/>
          <w:divBdr>
            <w:top w:val="none" w:sz="0" w:space="0" w:color="auto"/>
            <w:left w:val="none" w:sz="0" w:space="0" w:color="auto"/>
            <w:bottom w:val="none" w:sz="0" w:space="0" w:color="auto"/>
            <w:right w:val="none" w:sz="0" w:space="0" w:color="auto"/>
          </w:divBdr>
        </w:div>
        <w:div w:id="1449738259">
          <w:marLeft w:val="0"/>
          <w:marRight w:val="0"/>
          <w:marTop w:val="0"/>
          <w:marBottom w:val="0"/>
          <w:divBdr>
            <w:top w:val="none" w:sz="0" w:space="0" w:color="auto"/>
            <w:left w:val="none" w:sz="0" w:space="0" w:color="auto"/>
            <w:bottom w:val="none" w:sz="0" w:space="0" w:color="auto"/>
            <w:right w:val="none" w:sz="0" w:space="0" w:color="auto"/>
          </w:divBdr>
        </w:div>
        <w:div w:id="1450465748">
          <w:marLeft w:val="0"/>
          <w:marRight w:val="0"/>
          <w:marTop w:val="0"/>
          <w:marBottom w:val="0"/>
          <w:divBdr>
            <w:top w:val="none" w:sz="0" w:space="0" w:color="auto"/>
            <w:left w:val="none" w:sz="0" w:space="0" w:color="auto"/>
            <w:bottom w:val="none" w:sz="0" w:space="0" w:color="auto"/>
            <w:right w:val="none" w:sz="0" w:space="0" w:color="auto"/>
          </w:divBdr>
        </w:div>
        <w:div w:id="1458329275">
          <w:marLeft w:val="0"/>
          <w:marRight w:val="0"/>
          <w:marTop w:val="0"/>
          <w:marBottom w:val="0"/>
          <w:divBdr>
            <w:top w:val="none" w:sz="0" w:space="0" w:color="auto"/>
            <w:left w:val="none" w:sz="0" w:space="0" w:color="auto"/>
            <w:bottom w:val="none" w:sz="0" w:space="0" w:color="auto"/>
            <w:right w:val="none" w:sz="0" w:space="0" w:color="auto"/>
          </w:divBdr>
        </w:div>
        <w:div w:id="1463962963">
          <w:marLeft w:val="0"/>
          <w:marRight w:val="0"/>
          <w:marTop w:val="0"/>
          <w:marBottom w:val="0"/>
          <w:divBdr>
            <w:top w:val="none" w:sz="0" w:space="0" w:color="auto"/>
            <w:left w:val="none" w:sz="0" w:space="0" w:color="auto"/>
            <w:bottom w:val="none" w:sz="0" w:space="0" w:color="auto"/>
            <w:right w:val="none" w:sz="0" w:space="0" w:color="auto"/>
          </w:divBdr>
        </w:div>
        <w:div w:id="1467579571">
          <w:marLeft w:val="0"/>
          <w:marRight w:val="0"/>
          <w:marTop w:val="0"/>
          <w:marBottom w:val="0"/>
          <w:divBdr>
            <w:top w:val="none" w:sz="0" w:space="0" w:color="auto"/>
            <w:left w:val="none" w:sz="0" w:space="0" w:color="auto"/>
            <w:bottom w:val="none" w:sz="0" w:space="0" w:color="auto"/>
            <w:right w:val="none" w:sz="0" w:space="0" w:color="auto"/>
          </w:divBdr>
        </w:div>
        <w:div w:id="1476336602">
          <w:marLeft w:val="0"/>
          <w:marRight w:val="0"/>
          <w:marTop w:val="0"/>
          <w:marBottom w:val="0"/>
          <w:divBdr>
            <w:top w:val="none" w:sz="0" w:space="0" w:color="auto"/>
            <w:left w:val="none" w:sz="0" w:space="0" w:color="auto"/>
            <w:bottom w:val="none" w:sz="0" w:space="0" w:color="auto"/>
            <w:right w:val="none" w:sz="0" w:space="0" w:color="auto"/>
          </w:divBdr>
        </w:div>
        <w:div w:id="1478958704">
          <w:marLeft w:val="0"/>
          <w:marRight w:val="0"/>
          <w:marTop w:val="0"/>
          <w:marBottom w:val="0"/>
          <w:divBdr>
            <w:top w:val="none" w:sz="0" w:space="0" w:color="auto"/>
            <w:left w:val="none" w:sz="0" w:space="0" w:color="auto"/>
            <w:bottom w:val="none" w:sz="0" w:space="0" w:color="auto"/>
            <w:right w:val="none" w:sz="0" w:space="0" w:color="auto"/>
          </w:divBdr>
        </w:div>
        <w:div w:id="1525170940">
          <w:marLeft w:val="0"/>
          <w:marRight w:val="0"/>
          <w:marTop w:val="0"/>
          <w:marBottom w:val="0"/>
          <w:divBdr>
            <w:top w:val="none" w:sz="0" w:space="0" w:color="auto"/>
            <w:left w:val="none" w:sz="0" w:space="0" w:color="auto"/>
            <w:bottom w:val="none" w:sz="0" w:space="0" w:color="auto"/>
            <w:right w:val="none" w:sz="0" w:space="0" w:color="auto"/>
          </w:divBdr>
        </w:div>
        <w:div w:id="1535724912">
          <w:marLeft w:val="0"/>
          <w:marRight w:val="0"/>
          <w:marTop w:val="0"/>
          <w:marBottom w:val="0"/>
          <w:divBdr>
            <w:top w:val="none" w:sz="0" w:space="0" w:color="auto"/>
            <w:left w:val="none" w:sz="0" w:space="0" w:color="auto"/>
            <w:bottom w:val="none" w:sz="0" w:space="0" w:color="auto"/>
            <w:right w:val="none" w:sz="0" w:space="0" w:color="auto"/>
          </w:divBdr>
        </w:div>
        <w:div w:id="1535994804">
          <w:marLeft w:val="0"/>
          <w:marRight w:val="0"/>
          <w:marTop w:val="0"/>
          <w:marBottom w:val="0"/>
          <w:divBdr>
            <w:top w:val="none" w:sz="0" w:space="0" w:color="auto"/>
            <w:left w:val="none" w:sz="0" w:space="0" w:color="auto"/>
            <w:bottom w:val="none" w:sz="0" w:space="0" w:color="auto"/>
            <w:right w:val="none" w:sz="0" w:space="0" w:color="auto"/>
          </w:divBdr>
        </w:div>
        <w:div w:id="1547796388">
          <w:marLeft w:val="0"/>
          <w:marRight w:val="0"/>
          <w:marTop w:val="0"/>
          <w:marBottom w:val="0"/>
          <w:divBdr>
            <w:top w:val="none" w:sz="0" w:space="0" w:color="auto"/>
            <w:left w:val="none" w:sz="0" w:space="0" w:color="auto"/>
            <w:bottom w:val="none" w:sz="0" w:space="0" w:color="auto"/>
            <w:right w:val="none" w:sz="0" w:space="0" w:color="auto"/>
          </w:divBdr>
        </w:div>
        <w:div w:id="1558200913">
          <w:marLeft w:val="0"/>
          <w:marRight w:val="0"/>
          <w:marTop w:val="0"/>
          <w:marBottom w:val="0"/>
          <w:divBdr>
            <w:top w:val="none" w:sz="0" w:space="0" w:color="auto"/>
            <w:left w:val="none" w:sz="0" w:space="0" w:color="auto"/>
            <w:bottom w:val="none" w:sz="0" w:space="0" w:color="auto"/>
            <w:right w:val="none" w:sz="0" w:space="0" w:color="auto"/>
          </w:divBdr>
        </w:div>
        <w:div w:id="1563708579">
          <w:marLeft w:val="0"/>
          <w:marRight w:val="0"/>
          <w:marTop w:val="0"/>
          <w:marBottom w:val="0"/>
          <w:divBdr>
            <w:top w:val="none" w:sz="0" w:space="0" w:color="auto"/>
            <w:left w:val="none" w:sz="0" w:space="0" w:color="auto"/>
            <w:bottom w:val="none" w:sz="0" w:space="0" w:color="auto"/>
            <w:right w:val="none" w:sz="0" w:space="0" w:color="auto"/>
          </w:divBdr>
        </w:div>
        <w:div w:id="1564946427">
          <w:marLeft w:val="0"/>
          <w:marRight w:val="0"/>
          <w:marTop w:val="0"/>
          <w:marBottom w:val="0"/>
          <w:divBdr>
            <w:top w:val="none" w:sz="0" w:space="0" w:color="auto"/>
            <w:left w:val="none" w:sz="0" w:space="0" w:color="auto"/>
            <w:bottom w:val="none" w:sz="0" w:space="0" w:color="auto"/>
            <w:right w:val="none" w:sz="0" w:space="0" w:color="auto"/>
          </w:divBdr>
        </w:div>
        <w:div w:id="1565485845">
          <w:marLeft w:val="0"/>
          <w:marRight w:val="0"/>
          <w:marTop w:val="0"/>
          <w:marBottom w:val="0"/>
          <w:divBdr>
            <w:top w:val="none" w:sz="0" w:space="0" w:color="auto"/>
            <w:left w:val="none" w:sz="0" w:space="0" w:color="auto"/>
            <w:bottom w:val="none" w:sz="0" w:space="0" w:color="auto"/>
            <w:right w:val="none" w:sz="0" w:space="0" w:color="auto"/>
          </w:divBdr>
        </w:div>
        <w:div w:id="1575309882">
          <w:marLeft w:val="0"/>
          <w:marRight w:val="0"/>
          <w:marTop w:val="0"/>
          <w:marBottom w:val="0"/>
          <w:divBdr>
            <w:top w:val="none" w:sz="0" w:space="0" w:color="auto"/>
            <w:left w:val="none" w:sz="0" w:space="0" w:color="auto"/>
            <w:bottom w:val="none" w:sz="0" w:space="0" w:color="auto"/>
            <w:right w:val="none" w:sz="0" w:space="0" w:color="auto"/>
          </w:divBdr>
        </w:div>
        <w:div w:id="1581671198">
          <w:marLeft w:val="0"/>
          <w:marRight w:val="0"/>
          <w:marTop w:val="0"/>
          <w:marBottom w:val="0"/>
          <w:divBdr>
            <w:top w:val="none" w:sz="0" w:space="0" w:color="auto"/>
            <w:left w:val="none" w:sz="0" w:space="0" w:color="auto"/>
            <w:bottom w:val="none" w:sz="0" w:space="0" w:color="auto"/>
            <w:right w:val="none" w:sz="0" w:space="0" w:color="auto"/>
          </w:divBdr>
        </w:div>
        <w:div w:id="1586454582">
          <w:marLeft w:val="0"/>
          <w:marRight w:val="0"/>
          <w:marTop w:val="0"/>
          <w:marBottom w:val="0"/>
          <w:divBdr>
            <w:top w:val="none" w:sz="0" w:space="0" w:color="auto"/>
            <w:left w:val="none" w:sz="0" w:space="0" w:color="auto"/>
            <w:bottom w:val="none" w:sz="0" w:space="0" w:color="auto"/>
            <w:right w:val="none" w:sz="0" w:space="0" w:color="auto"/>
          </w:divBdr>
        </w:div>
        <w:div w:id="1593204761">
          <w:marLeft w:val="0"/>
          <w:marRight w:val="0"/>
          <w:marTop w:val="0"/>
          <w:marBottom w:val="0"/>
          <w:divBdr>
            <w:top w:val="none" w:sz="0" w:space="0" w:color="auto"/>
            <w:left w:val="none" w:sz="0" w:space="0" w:color="auto"/>
            <w:bottom w:val="none" w:sz="0" w:space="0" w:color="auto"/>
            <w:right w:val="none" w:sz="0" w:space="0" w:color="auto"/>
          </w:divBdr>
        </w:div>
        <w:div w:id="1596789563">
          <w:marLeft w:val="0"/>
          <w:marRight w:val="0"/>
          <w:marTop w:val="0"/>
          <w:marBottom w:val="0"/>
          <w:divBdr>
            <w:top w:val="none" w:sz="0" w:space="0" w:color="auto"/>
            <w:left w:val="none" w:sz="0" w:space="0" w:color="auto"/>
            <w:bottom w:val="none" w:sz="0" w:space="0" w:color="auto"/>
            <w:right w:val="none" w:sz="0" w:space="0" w:color="auto"/>
          </w:divBdr>
        </w:div>
        <w:div w:id="1600136985">
          <w:marLeft w:val="0"/>
          <w:marRight w:val="0"/>
          <w:marTop w:val="0"/>
          <w:marBottom w:val="0"/>
          <w:divBdr>
            <w:top w:val="none" w:sz="0" w:space="0" w:color="auto"/>
            <w:left w:val="none" w:sz="0" w:space="0" w:color="auto"/>
            <w:bottom w:val="none" w:sz="0" w:space="0" w:color="auto"/>
            <w:right w:val="none" w:sz="0" w:space="0" w:color="auto"/>
          </w:divBdr>
        </w:div>
        <w:div w:id="1601060049">
          <w:marLeft w:val="0"/>
          <w:marRight w:val="0"/>
          <w:marTop w:val="0"/>
          <w:marBottom w:val="0"/>
          <w:divBdr>
            <w:top w:val="none" w:sz="0" w:space="0" w:color="auto"/>
            <w:left w:val="none" w:sz="0" w:space="0" w:color="auto"/>
            <w:bottom w:val="none" w:sz="0" w:space="0" w:color="auto"/>
            <w:right w:val="none" w:sz="0" w:space="0" w:color="auto"/>
          </w:divBdr>
        </w:div>
        <w:div w:id="1603145449">
          <w:marLeft w:val="0"/>
          <w:marRight w:val="0"/>
          <w:marTop w:val="0"/>
          <w:marBottom w:val="0"/>
          <w:divBdr>
            <w:top w:val="none" w:sz="0" w:space="0" w:color="auto"/>
            <w:left w:val="none" w:sz="0" w:space="0" w:color="auto"/>
            <w:bottom w:val="none" w:sz="0" w:space="0" w:color="auto"/>
            <w:right w:val="none" w:sz="0" w:space="0" w:color="auto"/>
          </w:divBdr>
        </w:div>
        <w:div w:id="1610120965">
          <w:marLeft w:val="0"/>
          <w:marRight w:val="0"/>
          <w:marTop w:val="0"/>
          <w:marBottom w:val="0"/>
          <w:divBdr>
            <w:top w:val="none" w:sz="0" w:space="0" w:color="auto"/>
            <w:left w:val="none" w:sz="0" w:space="0" w:color="auto"/>
            <w:bottom w:val="none" w:sz="0" w:space="0" w:color="auto"/>
            <w:right w:val="none" w:sz="0" w:space="0" w:color="auto"/>
          </w:divBdr>
        </w:div>
        <w:div w:id="1615861738">
          <w:marLeft w:val="0"/>
          <w:marRight w:val="0"/>
          <w:marTop w:val="0"/>
          <w:marBottom w:val="0"/>
          <w:divBdr>
            <w:top w:val="none" w:sz="0" w:space="0" w:color="auto"/>
            <w:left w:val="none" w:sz="0" w:space="0" w:color="auto"/>
            <w:bottom w:val="none" w:sz="0" w:space="0" w:color="auto"/>
            <w:right w:val="none" w:sz="0" w:space="0" w:color="auto"/>
          </w:divBdr>
        </w:div>
        <w:div w:id="1617714507">
          <w:marLeft w:val="0"/>
          <w:marRight w:val="0"/>
          <w:marTop w:val="0"/>
          <w:marBottom w:val="0"/>
          <w:divBdr>
            <w:top w:val="none" w:sz="0" w:space="0" w:color="auto"/>
            <w:left w:val="none" w:sz="0" w:space="0" w:color="auto"/>
            <w:bottom w:val="none" w:sz="0" w:space="0" w:color="auto"/>
            <w:right w:val="none" w:sz="0" w:space="0" w:color="auto"/>
          </w:divBdr>
        </w:div>
        <w:div w:id="1622807385">
          <w:marLeft w:val="0"/>
          <w:marRight w:val="0"/>
          <w:marTop w:val="0"/>
          <w:marBottom w:val="0"/>
          <w:divBdr>
            <w:top w:val="none" w:sz="0" w:space="0" w:color="auto"/>
            <w:left w:val="none" w:sz="0" w:space="0" w:color="auto"/>
            <w:bottom w:val="none" w:sz="0" w:space="0" w:color="auto"/>
            <w:right w:val="none" w:sz="0" w:space="0" w:color="auto"/>
          </w:divBdr>
        </w:div>
        <w:div w:id="1623462597">
          <w:marLeft w:val="0"/>
          <w:marRight w:val="0"/>
          <w:marTop w:val="0"/>
          <w:marBottom w:val="0"/>
          <w:divBdr>
            <w:top w:val="none" w:sz="0" w:space="0" w:color="auto"/>
            <w:left w:val="none" w:sz="0" w:space="0" w:color="auto"/>
            <w:bottom w:val="none" w:sz="0" w:space="0" w:color="auto"/>
            <w:right w:val="none" w:sz="0" w:space="0" w:color="auto"/>
          </w:divBdr>
        </w:div>
        <w:div w:id="1626039054">
          <w:marLeft w:val="0"/>
          <w:marRight w:val="0"/>
          <w:marTop w:val="0"/>
          <w:marBottom w:val="0"/>
          <w:divBdr>
            <w:top w:val="none" w:sz="0" w:space="0" w:color="auto"/>
            <w:left w:val="none" w:sz="0" w:space="0" w:color="auto"/>
            <w:bottom w:val="none" w:sz="0" w:space="0" w:color="auto"/>
            <w:right w:val="none" w:sz="0" w:space="0" w:color="auto"/>
          </w:divBdr>
        </w:div>
        <w:div w:id="1628122789">
          <w:marLeft w:val="0"/>
          <w:marRight w:val="0"/>
          <w:marTop w:val="0"/>
          <w:marBottom w:val="0"/>
          <w:divBdr>
            <w:top w:val="none" w:sz="0" w:space="0" w:color="auto"/>
            <w:left w:val="none" w:sz="0" w:space="0" w:color="auto"/>
            <w:bottom w:val="none" w:sz="0" w:space="0" w:color="auto"/>
            <w:right w:val="none" w:sz="0" w:space="0" w:color="auto"/>
          </w:divBdr>
        </w:div>
        <w:div w:id="1628703083">
          <w:marLeft w:val="0"/>
          <w:marRight w:val="0"/>
          <w:marTop w:val="0"/>
          <w:marBottom w:val="0"/>
          <w:divBdr>
            <w:top w:val="none" w:sz="0" w:space="0" w:color="auto"/>
            <w:left w:val="none" w:sz="0" w:space="0" w:color="auto"/>
            <w:bottom w:val="none" w:sz="0" w:space="0" w:color="auto"/>
            <w:right w:val="none" w:sz="0" w:space="0" w:color="auto"/>
          </w:divBdr>
        </w:div>
        <w:div w:id="1630279187">
          <w:marLeft w:val="0"/>
          <w:marRight w:val="0"/>
          <w:marTop w:val="0"/>
          <w:marBottom w:val="0"/>
          <w:divBdr>
            <w:top w:val="none" w:sz="0" w:space="0" w:color="auto"/>
            <w:left w:val="none" w:sz="0" w:space="0" w:color="auto"/>
            <w:bottom w:val="none" w:sz="0" w:space="0" w:color="auto"/>
            <w:right w:val="none" w:sz="0" w:space="0" w:color="auto"/>
          </w:divBdr>
        </w:div>
        <w:div w:id="1633363247">
          <w:marLeft w:val="0"/>
          <w:marRight w:val="0"/>
          <w:marTop w:val="0"/>
          <w:marBottom w:val="0"/>
          <w:divBdr>
            <w:top w:val="none" w:sz="0" w:space="0" w:color="auto"/>
            <w:left w:val="none" w:sz="0" w:space="0" w:color="auto"/>
            <w:bottom w:val="none" w:sz="0" w:space="0" w:color="auto"/>
            <w:right w:val="none" w:sz="0" w:space="0" w:color="auto"/>
          </w:divBdr>
        </w:div>
        <w:div w:id="1652561653">
          <w:marLeft w:val="0"/>
          <w:marRight w:val="0"/>
          <w:marTop w:val="0"/>
          <w:marBottom w:val="0"/>
          <w:divBdr>
            <w:top w:val="none" w:sz="0" w:space="0" w:color="auto"/>
            <w:left w:val="none" w:sz="0" w:space="0" w:color="auto"/>
            <w:bottom w:val="none" w:sz="0" w:space="0" w:color="auto"/>
            <w:right w:val="none" w:sz="0" w:space="0" w:color="auto"/>
          </w:divBdr>
        </w:div>
        <w:div w:id="1660234293">
          <w:marLeft w:val="0"/>
          <w:marRight w:val="0"/>
          <w:marTop w:val="0"/>
          <w:marBottom w:val="0"/>
          <w:divBdr>
            <w:top w:val="none" w:sz="0" w:space="0" w:color="auto"/>
            <w:left w:val="none" w:sz="0" w:space="0" w:color="auto"/>
            <w:bottom w:val="none" w:sz="0" w:space="0" w:color="auto"/>
            <w:right w:val="none" w:sz="0" w:space="0" w:color="auto"/>
          </w:divBdr>
        </w:div>
        <w:div w:id="1675263639">
          <w:marLeft w:val="0"/>
          <w:marRight w:val="0"/>
          <w:marTop w:val="0"/>
          <w:marBottom w:val="0"/>
          <w:divBdr>
            <w:top w:val="none" w:sz="0" w:space="0" w:color="auto"/>
            <w:left w:val="none" w:sz="0" w:space="0" w:color="auto"/>
            <w:bottom w:val="none" w:sz="0" w:space="0" w:color="auto"/>
            <w:right w:val="none" w:sz="0" w:space="0" w:color="auto"/>
          </w:divBdr>
        </w:div>
        <w:div w:id="1675376514">
          <w:marLeft w:val="0"/>
          <w:marRight w:val="0"/>
          <w:marTop w:val="0"/>
          <w:marBottom w:val="0"/>
          <w:divBdr>
            <w:top w:val="none" w:sz="0" w:space="0" w:color="auto"/>
            <w:left w:val="none" w:sz="0" w:space="0" w:color="auto"/>
            <w:bottom w:val="none" w:sz="0" w:space="0" w:color="auto"/>
            <w:right w:val="none" w:sz="0" w:space="0" w:color="auto"/>
          </w:divBdr>
        </w:div>
        <w:div w:id="1677151175">
          <w:marLeft w:val="0"/>
          <w:marRight w:val="0"/>
          <w:marTop w:val="0"/>
          <w:marBottom w:val="0"/>
          <w:divBdr>
            <w:top w:val="none" w:sz="0" w:space="0" w:color="auto"/>
            <w:left w:val="none" w:sz="0" w:space="0" w:color="auto"/>
            <w:bottom w:val="none" w:sz="0" w:space="0" w:color="auto"/>
            <w:right w:val="none" w:sz="0" w:space="0" w:color="auto"/>
          </w:divBdr>
        </w:div>
        <w:div w:id="1688828944">
          <w:marLeft w:val="0"/>
          <w:marRight w:val="0"/>
          <w:marTop w:val="0"/>
          <w:marBottom w:val="0"/>
          <w:divBdr>
            <w:top w:val="none" w:sz="0" w:space="0" w:color="auto"/>
            <w:left w:val="none" w:sz="0" w:space="0" w:color="auto"/>
            <w:bottom w:val="none" w:sz="0" w:space="0" w:color="auto"/>
            <w:right w:val="none" w:sz="0" w:space="0" w:color="auto"/>
          </w:divBdr>
        </w:div>
        <w:div w:id="1692949658">
          <w:marLeft w:val="0"/>
          <w:marRight w:val="0"/>
          <w:marTop w:val="0"/>
          <w:marBottom w:val="0"/>
          <w:divBdr>
            <w:top w:val="none" w:sz="0" w:space="0" w:color="auto"/>
            <w:left w:val="none" w:sz="0" w:space="0" w:color="auto"/>
            <w:bottom w:val="none" w:sz="0" w:space="0" w:color="auto"/>
            <w:right w:val="none" w:sz="0" w:space="0" w:color="auto"/>
          </w:divBdr>
        </w:div>
        <w:div w:id="1696728039">
          <w:marLeft w:val="0"/>
          <w:marRight w:val="0"/>
          <w:marTop w:val="0"/>
          <w:marBottom w:val="0"/>
          <w:divBdr>
            <w:top w:val="none" w:sz="0" w:space="0" w:color="auto"/>
            <w:left w:val="none" w:sz="0" w:space="0" w:color="auto"/>
            <w:bottom w:val="none" w:sz="0" w:space="0" w:color="auto"/>
            <w:right w:val="none" w:sz="0" w:space="0" w:color="auto"/>
          </w:divBdr>
        </w:div>
        <w:div w:id="1726759363">
          <w:marLeft w:val="0"/>
          <w:marRight w:val="0"/>
          <w:marTop w:val="0"/>
          <w:marBottom w:val="0"/>
          <w:divBdr>
            <w:top w:val="none" w:sz="0" w:space="0" w:color="auto"/>
            <w:left w:val="none" w:sz="0" w:space="0" w:color="auto"/>
            <w:bottom w:val="none" w:sz="0" w:space="0" w:color="auto"/>
            <w:right w:val="none" w:sz="0" w:space="0" w:color="auto"/>
          </w:divBdr>
        </w:div>
        <w:div w:id="1728793816">
          <w:marLeft w:val="0"/>
          <w:marRight w:val="0"/>
          <w:marTop w:val="0"/>
          <w:marBottom w:val="0"/>
          <w:divBdr>
            <w:top w:val="none" w:sz="0" w:space="0" w:color="auto"/>
            <w:left w:val="none" w:sz="0" w:space="0" w:color="auto"/>
            <w:bottom w:val="none" w:sz="0" w:space="0" w:color="auto"/>
            <w:right w:val="none" w:sz="0" w:space="0" w:color="auto"/>
          </w:divBdr>
        </w:div>
        <w:div w:id="1729064530">
          <w:marLeft w:val="0"/>
          <w:marRight w:val="0"/>
          <w:marTop w:val="0"/>
          <w:marBottom w:val="0"/>
          <w:divBdr>
            <w:top w:val="none" w:sz="0" w:space="0" w:color="auto"/>
            <w:left w:val="none" w:sz="0" w:space="0" w:color="auto"/>
            <w:bottom w:val="none" w:sz="0" w:space="0" w:color="auto"/>
            <w:right w:val="none" w:sz="0" w:space="0" w:color="auto"/>
          </w:divBdr>
        </w:div>
        <w:div w:id="1744722721">
          <w:marLeft w:val="0"/>
          <w:marRight w:val="0"/>
          <w:marTop w:val="0"/>
          <w:marBottom w:val="0"/>
          <w:divBdr>
            <w:top w:val="none" w:sz="0" w:space="0" w:color="auto"/>
            <w:left w:val="none" w:sz="0" w:space="0" w:color="auto"/>
            <w:bottom w:val="none" w:sz="0" w:space="0" w:color="auto"/>
            <w:right w:val="none" w:sz="0" w:space="0" w:color="auto"/>
          </w:divBdr>
        </w:div>
        <w:div w:id="1753774344">
          <w:marLeft w:val="0"/>
          <w:marRight w:val="0"/>
          <w:marTop w:val="0"/>
          <w:marBottom w:val="0"/>
          <w:divBdr>
            <w:top w:val="none" w:sz="0" w:space="0" w:color="auto"/>
            <w:left w:val="none" w:sz="0" w:space="0" w:color="auto"/>
            <w:bottom w:val="none" w:sz="0" w:space="0" w:color="auto"/>
            <w:right w:val="none" w:sz="0" w:space="0" w:color="auto"/>
          </w:divBdr>
        </w:div>
        <w:div w:id="1756900232">
          <w:marLeft w:val="0"/>
          <w:marRight w:val="0"/>
          <w:marTop w:val="0"/>
          <w:marBottom w:val="0"/>
          <w:divBdr>
            <w:top w:val="none" w:sz="0" w:space="0" w:color="auto"/>
            <w:left w:val="none" w:sz="0" w:space="0" w:color="auto"/>
            <w:bottom w:val="none" w:sz="0" w:space="0" w:color="auto"/>
            <w:right w:val="none" w:sz="0" w:space="0" w:color="auto"/>
          </w:divBdr>
        </w:div>
        <w:div w:id="1760128901">
          <w:marLeft w:val="0"/>
          <w:marRight w:val="0"/>
          <w:marTop w:val="0"/>
          <w:marBottom w:val="0"/>
          <w:divBdr>
            <w:top w:val="none" w:sz="0" w:space="0" w:color="auto"/>
            <w:left w:val="none" w:sz="0" w:space="0" w:color="auto"/>
            <w:bottom w:val="none" w:sz="0" w:space="0" w:color="auto"/>
            <w:right w:val="none" w:sz="0" w:space="0" w:color="auto"/>
          </w:divBdr>
        </w:div>
        <w:div w:id="1773938533">
          <w:marLeft w:val="0"/>
          <w:marRight w:val="0"/>
          <w:marTop w:val="0"/>
          <w:marBottom w:val="0"/>
          <w:divBdr>
            <w:top w:val="none" w:sz="0" w:space="0" w:color="auto"/>
            <w:left w:val="none" w:sz="0" w:space="0" w:color="auto"/>
            <w:bottom w:val="none" w:sz="0" w:space="0" w:color="auto"/>
            <w:right w:val="none" w:sz="0" w:space="0" w:color="auto"/>
          </w:divBdr>
        </w:div>
        <w:div w:id="1777140591">
          <w:marLeft w:val="0"/>
          <w:marRight w:val="0"/>
          <w:marTop w:val="0"/>
          <w:marBottom w:val="0"/>
          <w:divBdr>
            <w:top w:val="none" w:sz="0" w:space="0" w:color="auto"/>
            <w:left w:val="none" w:sz="0" w:space="0" w:color="auto"/>
            <w:bottom w:val="none" w:sz="0" w:space="0" w:color="auto"/>
            <w:right w:val="none" w:sz="0" w:space="0" w:color="auto"/>
          </w:divBdr>
        </w:div>
        <w:div w:id="1779904432">
          <w:marLeft w:val="0"/>
          <w:marRight w:val="0"/>
          <w:marTop w:val="0"/>
          <w:marBottom w:val="0"/>
          <w:divBdr>
            <w:top w:val="none" w:sz="0" w:space="0" w:color="auto"/>
            <w:left w:val="none" w:sz="0" w:space="0" w:color="auto"/>
            <w:bottom w:val="none" w:sz="0" w:space="0" w:color="auto"/>
            <w:right w:val="none" w:sz="0" w:space="0" w:color="auto"/>
          </w:divBdr>
        </w:div>
        <w:div w:id="1779908626">
          <w:marLeft w:val="0"/>
          <w:marRight w:val="0"/>
          <w:marTop w:val="0"/>
          <w:marBottom w:val="0"/>
          <w:divBdr>
            <w:top w:val="none" w:sz="0" w:space="0" w:color="auto"/>
            <w:left w:val="none" w:sz="0" w:space="0" w:color="auto"/>
            <w:bottom w:val="none" w:sz="0" w:space="0" w:color="auto"/>
            <w:right w:val="none" w:sz="0" w:space="0" w:color="auto"/>
          </w:divBdr>
        </w:div>
        <w:div w:id="1793476160">
          <w:marLeft w:val="0"/>
          <w:marRight w:val="0"/>
          <w:marTop w:val="0"/>
          <w:marBottom w:val="0"/>
          <w:divBdr>
            <w:top w:val="none" w:sz="0" w:space="0" w:color="auto"/>
            <w:left w:val="none" w:sz="0" w:space="0" w:color="auto"/>
            <w:bottom w:val="none" w:sz="0" w:space="0" w:color="auto"/>
            <w:right w:val="none" w:sz="0" w:space="0" w:color="auto"/>
          </w:divBdr>
        </w:div>
        <w:div w:id="1794514850">
          <w:marLeft w:val="0"/>
          <w:marRight w:val="0"/>
          <w:marTop w:val="0"/>
          <w:marBottom w:val="0"/>
          <w:divBdr>
            <w:top w:val="none" w:sz="0" w:space="0" w:color="auto"/>
            <w:left w:val="none" w:sz="0" w:space="0" w:color="auto"/>
            <w:bottom w:val="none" w:sz="0" w:space="0" w:color="auto"/>
            <w:right w:val="none" w:sz="0" w:space="0" w:color="auto"/>
          </w:divBdr>
        </w:div>
        <w:div w:id="1813864482">
          <w:marLeft w:val="0"/>
          <w:marRight w:val="0"/>
          <w:marTop w:val="0"/>
          <w:marBottom w:val="0"/>
          <w:divBdr>
            <w:top w:val="none" w:sz="0" w:space="0" w:color="auto"/>
            <w:left w:val="none" w:sz="0" w:space="0" w:color="auto"/>
            <w:bottom w:val="none" w:sz="0" w:space="0" w:color="auto"/>
            <w:right w:val="none" w:sz="0" w:space="0" w:color="auto"/>
          </w:divBdr>
        </w:div>
        <w:div w:id="1843737848">
          <w:marLeft w:val="0"/>
          <w:marRight w:val="0"/>
          <w:marTop w:val="0"/>
          <w:marBottom w:val="0"/>
          <w:divBdr>
            <w:top w:val="none" w:sz="0" w:space="0" w:color="auto"/>
            <w:left w:val="none" w:sz="0" w:space="0" w:color="auto"/>
            <w:bottom w:val="none" w:sz="0" w:space="0" w:color="auto"/>
            <w:right w:val="none" w:sz="0" w:space="0" w:color="auto"/>
          </w:divBdr>
        </w:div>
        <w:div w:id="1850027388">
          <w:marLeft w:val="0"/>
          <w:marRight w:val="0"/>
          <w:marTop w:val="0"/>
          <w:marBottom w:val="0"/>
          <w:divBdr>
            <w:top w:val="none" w:sz="0" w:space="0" w:color="auto"/>
            <w:left w:val="none" w:sz="0" w:space="0" w:color="auto"/>
            <w:bottom w:val="none" w:sz="0" w:space="0" w:color="auto"/>
            <w:right w:val="none" w:sz="0" w:space="0" w:color="auto"/>
          </w:divBdr>
        </w:div>
        <w:div w:id="1850414320">
          <w:marLeft w:val="0"/>
          <w:marRight w:val="0"/>
          <w:marTop w:val="0"/>
          <w:marBottom w:val="0"/>
          <w:divBdr>
            <w:top w:val="none" w:sz="0" w:space="0" w:color="auto"/>
            <w:left w:val="none" w:sz="0" w:space="0" w:color="auto"/>
            <w:bottom w:val="none" w:sz="0" w:space="0" w:color="auto"/>
            <w:right w:val="none" w:sz="0" w:space="0" w:color="auto"/>
          </w:divBdr>
        </w:div>
        <w:div w:id="1851946725">
          <w:marLeft w:val="0"/>
          <w:marRight w:val="0"/>
          <w:marTop w:val="0"/>
          <w:marBottom w:val="0"/>
          <w:divBdr>
            <w:top w:val="none" w:sz="0" w:space="0" w:color="auto"/>
            <w:left w:val="none" w:sz="0" w:space="0" w:color="auto"/>
            <w:bottom w:val="none" w:sz="0" w:space="0" w:color="auto"/>
            <w:right w:val="none" w:sz="0" w:space="0" w:color="auto"/>
          </w:divBdr>
        </w:div>
        <w:div w:id="1879078386">
          <w:marLeft w:val="0"/>
          <w:marRight w:val="0"/>
          <w:marTop w:val="0"/>
          <w:marBottom w:val="0"/>
          <w:divBdr>
            <w:top w:val="none" w:sz="0" w:space="0" w:color="auto"/>
            <w:left w:val="none" w:sz="0" w:space="0" w:color="auto"/>
            <w:bottom w:val="none" w:sz="0" w:space="0" w:color="auto"/>
            <w:right w:val="none" w:sz="0" w:space="0" w:color="auto"/>
          </w:divBdr>
        </w:div>
        <w:div w:id="1879469732">
          <w:marLeft w:val="0"/>
          <w:marRight w:val="0"/>
          <w:marTop w:val="0"/>
          <w:marBottom w:val="0"/>
          <w:divBdr>
            <w:top w:val="none" w:sz="0" w:space="0" w:color="auto"/>
            <w:left w:val="none" w:sz="0" w:space="0" w:color="auto"/>
            <w:bottom w:val="none" w:sz="0" w:space="0" w:color="auto"/>
            <w:right w:val="none" w:sz="0" w:space="0" w:color="auto"/>
          </w:divBdr>
        </w:div>
        <w:div w:id="1880046193">
          <w:marLeft w:val="0"/>
          <w:marRight w:val="0"/>
          <w:marTop w:val="0"/>
          <w:marBottom w:val="0"/>
          <w:divBdr>
            <w:top w:val="none" w:sz="0" w:space="0" w:color="auto"/>
            <w:left w:val="none" w:sz="0" w:space="0" w:color="auto"/>
            <w:bottom w:val="none" w:sz="0" w:space="0" w:color="auto"/>
            <w:right w:val="none" w:sz="0" w:space="0" w:color="auto"/>
          </w:divBdr>
        </w:div>
        <w:div w:id="1887909754">
          <w:marLeft w:val="0"/>
          <w:marRight w:val="0"/>
          <w:marTop w:val="0"/>
          <w:marBottom w:val="0"/>
          <w:divBdr>
            <w:top w:val="none" w:sz="0" w:space="0" w:color="auto"/>
            <w:left w:val="none" w:sz="0" w:space="0" w:color="auto"/>
            <w:bottom w:val="none" w:sz="0" w:space="0" w:color="auto"/>
            <w:right w:val="none" w:sz="0" w:space="0" w:color="auto"/>
          </w:divBdr>
        </w:div>
        <w:div w:id="1900165825">
          <w:marLeft w:val="0"/>
          <w:marRight w:val="0"/>
          <w:marTop w:val="0"/>
          <w:marBottom w:val="0"/>
          <w:divBdr>
            <w:top w:val="none" w:sz="0" w:space="0" w:color="auto"/>
            <w:left w:val="none" w:sz="0" w:space="0" w:color="auto"/>
            <w:bottom w:val="none" w:sz="0" w:space="0" w:color="auto"/>
            <w:right w:val="none" w:sz="0" w:space="0" w:color="auto"/>
          </w:divBdr>
        </w:div>
        <w:div w:id="1912228870">
          <w:marLeft w:val="0"/>
          <w:marRight w:val="0"/>
          <w:marTop w:val="0"/>
          <w:marBottom w:val="0"/>
          <w:divBdr>
            <w:top w:val="none" w:sz="0" w:space="0" w:color="auto"/>
            <w:left w:val="none" w:sz="0" w:space="0" w:color="auto"/>
            <w:bottom w:val="none" w:sz="0" w:space="0" w:color="auto"/>
            <w:right w:val="none" w:sz="0" w:space="0" w:color="auto"/>
          </w:divBdr>
        </w:div>
        <w:div w:id="1932354650">
          <w:marLeft w:val="0"/>
          <w:marRight w:val="0"/>
          <w:marTop w:val="0"/>
          <w:marBottom w:val="0"/>
          <w:divBdr>
            <w:top w:val="none" w:sz="0" w:space="0" w:color="auto"/>
            <w:left w:val="none" w:sz="0" w:space="0" w:color="auto"/>
            <w:bottom w:val="none" w:sz="0" w:space="0" w:color="auto"/>
            <w:right w:val="none" w:sz="0" w:space="0" w:color="auto"/>
          </w:divBdr>
        </w:div>
        <w:div w:id="1944413114">
          <w:marLeft w:val="0"/>
          <w:marRight w:val="0"/>
          <w:marTop w:val="0"/>
          <w:marBottom w:val="0"/>
          <w:divBdr>
            <w:top w:val="none" w:sz="0" w:space="0" w:color="auto"/>
            <w:left w:val="none" w:sz="0" w:space="0" w:color="auto"/>
            <w:bottom w:val="none" w:sz="0" w:space="0" w:color="auto"/>
            <w:right w:val="none" w:sz="0" w:space="0" w:color="auto"/>
          </w:divBdr>
        </w:div>
        <w:div w:id="1958943659">
          <w:marLeft w:val="0"/>
          <w:marRight w:val="0"/>
          <w:marTop w:val="0"/>
          <w:marBottom w:val="0"/>
          <w:divBdr>
            <w:top w:val="none" w:sz="0" w:space="0" w:color="auto"/>
            <w:left w:val="none" w:sz="0" w:space="0" w:color="auto"/>
            <w:bottom w:val="none" w:sz="0" w:space="0" w:color="auto"/>
            <w:right w:val="none" w:sz="0" w:space="0" w:color="auto"/>
          </w:divBdr>
        </w:div>
        <w:div w:id="1959603379">
          <w:marLeft w:val="0"/>
          <w:marRight w:val="0"/>
          <w:marTop w:val="0"/>
          <w:marBottom w:val="0"/>
          <w:divBdr>
            <w:top w:val="none" w:sz="0" w:space="0" w:color="auto"/>
            <w:left w:val="none" w:sz="0" w:space="0" w:color="auto"/>
            <w:bottom w:val="none" w:sz="0" w:space="0" w:color="auto"/>
            <w:right w:val="none" w:sz="0" w:space="0" w:color="auto"/>
          </w:divBdr>
        </w:div>
        <w:div w:id="1961111151">
          <w:marLeft w:val="0"/>
          <w:marRight w:val="0"/>
          <w:marTop w:val="0"/>
          <w:marBottom w:val="0"/>
          <w:divBdr>
            <w:top w:val="none" w:sz="0" w:space="0" w:color="auto"/>
            <w:left w:val="none" w:sz="0" w:space="0" w:color="auto"/>
            <w:bottom w:val="none" w:sz="0" w:space="0" w:color="auto"/>
            <w:right w:val="none" w:sz="0" w:space="0" w:color="auto"/>
          </w:divBdr>
        </w:div>
        <w:div w:id="1980957749">
          <w:marLeft w:val="0"/>
          <w:marRight w:val="0"/>
          <w:marTop w:val="0"/>
          <w:marBottom w:val="0"/>
          <w:divBdr>
            <w:top w:val="none" w:sz="0" w:space="0" w:color="auto"/>
            <w:left w:val="none" w:sz="0" w:space="0" w:color="auto"/>
            <w:bottom w:val="none" w:sz="0" w:space="0" w:color="auto"/>
            <w:right w:val="none" w:sz="0" w:space="0" w:color="auto"/>
          </w:divBdr>
        </w:div>
        <w:div w:id="1987467809">
          <w:marLeft w:val="0"/>
          <w:marRight w:val="0"/>
          <w:marTop w:val="0"/>
          <w:marBottom w:val="0"/>
          <w:divBdr>
            <w:top w:val="none" w:sz="0" w:space="0" w:color="auto"/>
            <w:left w:val="none" w:sz="0" w:space="0" w:color="auto"/>
            <w:bottom w:val="none" w:sz="0" w:space="0" w:color="auto"/>
            <w:right w:val="none" w:sz="0" w:space="0" w:color="auto"/>
          </w:divBdr>
        </w:div>
        <w:div w:id="1989628885">
          <w:marLeft w:val="0"/>
          <w:marRight w:val="0"/>
          <w:marTop w:val="0"/>
          <w:marBottom w:val="0"/>
          <w:divBdr>
            <w:top w:val="none" w:sz="0" w:space="0" w:color="auto"/>
            <w:left w:val="none" w:sz="0" w:space="0" w:color="auto"/>
            <w:bottom w:val="none" w:sz="0" w:space="0" w:color="auto"/>
            <w:right w:val="none" w:sz="0" w:space="0" w:color="auto"/>
          </w:divBdr>
        </w:div>
        <w:div w:id="1992169770">
          <w:marLeft w:val="0"/>
          <w:marRight w:val="0"/>
          <w:marTop w:val="0"/>
          <w:marBottom w:val="0"/>
          <w:divBdr>
            <w:top w:val="none" w:sz="0" w:space="0" w:color="auto"/>
            <w:left w:val="none" w:sz="0" w:space="0" w:color="auto"/>
            <w:bottom w:val="none" w:sz="0" w:space="0" w:color="auto"/>
            <w:right w:val="none" w:sz="0" w:space="0" w:color="auto"/>
          </w:divBdr>
        </w:div>
        <w:div w:id="2006934780">
          <w:marLeft w:val="0"/>
          <w:marRight w:val="0"/>
          <w:marTop w:val="0"/>
          <w:marBottom w:val="0"/>
          <w:divBdr>
            <w:top w:val="none" w:sz="0" w:space="0" w:color="auto"/>
            <w:left w:val="none" w:sz="0" w:space="0" w:color="auto"/>
            <w:bottom w:val="none" w:sz="0" w:space="0" w:color="auto"/>
            <w:right w:val="none" w:sz="0" w:space="0" w:color="auto"/>
          </w:divBdr>
        </w:div>
        <w:div w:id="2021161038">
          <w:marLeft w:val="0"/>
          <w:marRight w:val="0"/>
          <w:marTop w:val="0"/>
          <w:marBottom w:val="0"/>
          <w:divBdr>
            <w:top w:val="none" w:sz="0" w:space="0" w:color="auto"/>
            <w:left w:val="none" w:sz="0" w:space="0" w:color="auto"/>
            <w:bottom w:val="none" w:sz="0" w:space="0" w:color="auto"/>
            <w:right w:val="none" w:sz="0" w:space="0" w:color="auto"/>
          </w:divBdr>
        </w:div>
        <w:div w:id="2044014827">
          <w:marLeft w:val="0"/>
          <w:marRight w:val="0"/>
          <w:marTop w:val="0"/>
          <w:marBottom w:val="0"/>
          <w:divBdr>
            <w:top w:val="none" w:sz="0" w:space="0" w:color="auto"/>
            <w:left w:val="none" w:sz="0" w:space="0" w:color="auto"/>
            <w:bottom w:val="none" w:sz="0" w:space="0" w:color="auto"/>
            <w:right w:val="none" w:sz="0" w:space="0" w:color="auto"/>
          </w:divBdr>
        </w:div>
        <w:div w:id="2061899949">
          <w:marLeft w:val="0"/>
          <w:marRight w:val="0"/>
          <w:marTop w:val="0"/>
          <w:marBottom w:val="0"/>
          <w:divBdr>
            <w:top w:val="none" w:sz="0" w:space="0" w:color="auto"/>
            <w:left w:val="none" w:sz="0" w:space="0" w:color="auto"/>
            <w:bottom w:val="none" w:sz="0" w:space="0" w:color="auto"/>
            <w:right w:val="none" w:sz="0" w:space="0" w:color="auto"/>
          </w:divBdr>
        </w:div>
        <w:div w:id="2082634083">
          <w:marLeft w:val="0"/>
          <w:marRight w:val="0"/>
          <w:marTop w:val="0"/>
          <w:marBottom w:val="0"/>
          <w:divBdr>
            <w:top w:val="none" w:sz="0" w:space="0" w:color="auto"/>
            <w:left w:val="none" w:sz="0" w:space="0" w:color="auto"/>
            <w:bottom w:val="none" w:sz="0" w:space="0" w:color="auto"/>
            <w:right w:val="none" w:sz="0" w:space="0" w:color="auto"/>
          </w:divBdr>
        </w:div>
        <w:div w:id="2083788811">
          <w:marLeft w:val="0"/>
          <w:marRight w:val="0"/>
          <w:marTop w:val="0"/>
          <w:marBottom w:val="0"/>
          <w:divBdr>
            <w:top w:val="none" w:sz="0" w:space="0" w:color="auto"/>
            <w:left w:val="none" w:sz="0" w:space="0" w:color="auto"/>
            <w:bottom w:val="none" w:sz="0" w:space="0" w:color="auto"/>
            <w:right w:val="none" w:sz="0" w:space="0" w:color="auto"/>
          </w:divBdr>
        </w:div>
        <w:div w:id="2090883270">
          <w:marLeft w:val="0"/>
          <w:marRight w:val="0"/>
          <w:marTop w:val="0"/>
          <w:marBottom w:val="0"/>
          <w:divBdr>
            <w:top w:val="none" w:sz="0" w:space="0" w:color="auto"/>
            <w:left w:val="none" w:sz="0" w:space="0" w:color="auto"/>
            <w:bottom w:val="none" w:sz="0" w:space="0" w:color="auto"/>
            <w:right w:val="none" w:sz="0" w:space="0" w:color="auto"/>
          </w:divBdr>
        </w:div>
        <w:div w:id="2095931491">
          <w:marLeft w:val="0"/>
          <w:marRight w:val="0"/>
          <w:marTop w:val="0"/>
          <w:marBottom w:val="0"/>
          <w:divBdr>
            <w:top w:val="none" w:sz="0" w:space="0" w:color="auto"/>
            <w:left w:val="none" w:sz="0" w:space="0" w:color="auto"/>
            <w:bottom w:val="none" w:sz="0" w:space="0" w:color="auto"/>
            <w:right w:val="none" w:sz="0" w:space="0" w:color="auto"/>
          </w:divBdr>
        </w:div>
        <w:div w:id="2095977476">
          <w:marLeft w:val="0"/>
          <w:marRight w:val="0"/>
          <w:marTop w:val="0"/>
          <w:marBottom w:val="0"/>
          <w:divBdr>
            <w:top w:val="none" w:sz="0" w:space="0" w:color="auto"/>
            <w:left w:val="none" w:sz="0" w:space="0" w:color="auto"/>
            <w:bottom w:val="none" w:sz="0" w:space="0" w:color="auto"/>
            <w:right w:val="none" w:sz="0" w:space="0" w:color="auto"/>
          </w:divBdr>
        </w:div>
        <w:div w:id="2098404775">
          <w:marLeft w:val="0"/>
          <w:marRight w:val="0"/>
          <w:marTop w:val="0"/>
          <w:marBottom w:val="0"/>
          <w:divBdr>
            <w:top w:val="none" w:sz="0" w:space="0" w:color="auto"/>
            <w:left w:val="none" w:sz="0" w:space="0" w:color="auto"/>
            <w:bottom w:val="none" w:sz="0" w:space="0" w:color="auto"/>
            <w:right w:val="none" w:sz="0" w:space="0" w:color="auto"/>
          </w:divBdr>
        </w:div>
        <w:div w:id="2115593774">
          <w:marLeft w:val="0"/>
          <w:marRight w:val="0"/>
          <w:marTop w:val="0"/>
          <w:marBottom w:val="0"/>
          <w:divBdr>
            <w:top w:val="none" w:sz="0" w:space="0" w:color="auto"/>
            <w:left w:val="none" w:sz="0" w:space="0" w:color="auto"/>
            <w:bottom w:val="none" w:sz="0" w:space="0" w:color="auto"/>
            <w:right w:val="none" w:sz="0" w:space="0" w:color="auto"/>
          </w:divBdr>
        </w:div>
        <w:div w:id="2121417144">
          <w:marLeft w:val="0"/>
          <w:marRight w:val="0"/>
          <w:marTop w:val="0"/>
          <w:marBottom w:val="0"/>
          <w:divBdr>
            <w:top w:val="none" w:sz="0" w:space="0" w:color="auto"/>
            <w:left w:val="none" w:sz="0" w:space="0" w:color="auto"/>
            <w:bottom w:val="none" w:sz="0" w:space="0" w:color="auto"/>
            <w:right w:val="none" w:sz="0" w:space="0" w:color="auto"/>
          </w:divBdr>
        </w:div>
        <w:div w:id="2133209715">
          <w:marLeft w:val="0"/>
          <w:marRight w:val="0"/>
          <w:marTop w:val="0"/>
          <w:marBottom w:val="0"/>
          <w:divBdr>
            <w:top w:val="none" w:sz="0" w:space="0" w:color="auto"/>
            <w:left w:val="none" w:sz="0" w:space="0" w:color="auto"/>
            <w:bottom w:val="none" w:sz="0" w:space="0" w:color="auto"/>
            <w:right w:val="none" w:sz="0" w:space="0" w:color="auto"/>
          </w:divBdr>
        </w:div>
        <w:div w:id="2133934081">
          <w:marLeft w:val="0"/>
          <w:marRight w:val="0"/>
          <w:marTop w:val="0"/>
          <w:marBottom w:val="0"/>
          <w:divBdr>
            <w:top w:val="none" w:sz="0" w:space="0" w:color="auto"/>
            <w:left w:val="none" w:sz="0" w:space="0" w:color="auto"/>
            <w:bottom w:val="none" w:sz="0" w:space="0" w:color="auto"/>
            <w:right w:val="none" w:sz="0" w:space="0" w:color="auto"/>
          </w:divBdr>
        </w:div>
      </w:divsChild>
    </w:div>
    <w:div w:id="2076002954">
      <w:bodyDiv w:val="1"/>
      <w:marLeft w:val="0"/>
      <w:marRight w:val="0"/>
      <w:marTop w:val="0"/>
      <w:marBottom w:val="0"/>
      <w:divBdr>
        <w:top w:val="none" w:sz="0" w:space="0" w:color="auto"/>
        <w:left w:val="none" w:sz="0" w:space="0" w:color="auto"/>
        <w:bottom w:val="none" w:sz="0" w:space="0" w:color="auto"/>
        <w:right w:val="none" w:sz="0" w:space="0" w:color="auto"/>
      </w:divBdr>
    </w:div>
    <w:div w:id="2146241908">
      <w:bodyDiv w:val="1"/>
      <w:marLeft w:val="0"/>
      <w:marRight w:val="0"/>
      <w:marTop w:val="0"/>
      <w:marBottom w:val="0"/>
      <w:divBdr>
        <w:top w:val="none" w:sz="0" w:space="0" w:color="auto"/>
        <w:left w:val="none" w:sz="0" w:space="0" w:color="auto"/>
        <w:bottom w:val="none" w:sz="0" w:space="0" w:color="auto"/>
        <w:right w:val="none" w:sz="0" w:space="0" w:color="auto"/>
      </w:divBdr>
      <w:divsChild>
        <w:div w:id="815994">
          <w:marLeft w:val="0"/>
          <w:marRight w:val="0"/>
          <w:marTop w:val="0"/>
          <w:marBottom w:val="0"/>
          <w:divBdr>
            <w:top w:val="none" w:sz="0" w:space="0" w:color="auto"/>
            <w:left w:val="none" w:sz="0" w:space="0" w:color="auto"/>
            <w:bottom w:val="none" w:sz="0" w:space="0" w:color="auto"/>
            <w:right w:val="none" w:sz="0" w:space="0" w:color="auto"/>
          </w:divBdr>
        </w:div>
        <w:div w:id="5794246">
          <w:marLeft w:val="0"/>
          <w:marRight w:val="0"/>
          <w:marTop w:val="0"/>
          <w:marBottom w:val="0"/>
          <w:divBdr>
            <w:top w:val="none" w:sz="0" w:space="0" w:color="auto"/>
            <w:left w:val="none" w:sz="0" w:space="0" w:color="auto"/>
            <w:bottom w:val="none" w:sz="0" w:space="0" w:color="auto"/>
            <w:right w:val="none" w:sz="0" w:space="0" w:color="auto"/>
          </w:divBdr>
        </w:div>
        <w:div w:id="10498340">
          <w:marLeft w:val="0"/>
          <w:marRight w:val="0"/>
          <w:marTop w:val="0"/>
          <w:marBottom w:val="0"/>
          <w:divBdr>
            <w:top w:val="none" w:sz="0" w:space="0" w:color="auto"/>
            <w:left w:val="none" w:sz="0" w:space="0" w:color="auto"/>
            <w:bottom w:val="none" w:sz="0" w:space="0" w:color="auto"/>
            <w:right w:val="none" w:sz="0" w:space="0" w:color="auto"/>
          </w:divBdr>
        </w:div>
        <w:div w:id="21981409">
          <w:marLeft w:val="0"/>
          <w:marRight w:val="0"/>
          <w:marTop w:val="0"/>
          <w:marBottom w:val="0"/>
          <w:divBdr>
            <w:top w:val="none" w:sz="0" w:space="0" w:color="auto"/>
            <w:left w:val="none" w:sz="0" w:space="0" w:color="auto"/>
            <w:bottom w:val="none" w:sz="0" w:space="0" w:color="auto"/>
            <w:right w:val="none" w:sz="0" w:space="0" w:color="auto"/>
          </w:divBdr>
        </w:div>
        <w:div w:id="28147691">
          <w:marLeft w:val="0"/>
          <w:marRight w:val="0"/>
          <w:marTop w:val="0"/>
          <w:marBottom w:val="0"/>
          <w:divBdr>
            <w:top w:val="none" w:sz="0" w:space="0" w:color="auto"/>
            <w:left w:val="none" w:sz="0" w:space="0" w:color="auto"/>
            <w:bottom w:val="none" w:sz="0" w:space="0" w:color="auto"/>
            <w:right w:val="none" w:sz="0" w:space="0" w:color="auto"/>
          </w:divBdr>
        </w:div>
        <w:div w:id="28385353">
          <w:marLeft w:val="0"/>
          <w:marRight w:val="0"/>
          <w:marTop w:val="0"/>
          <w:marBottom w:val="0"/>
          <w:divBdr>
            <w:top w:val="none" w:sz="0" w:space="0" w:color="auto"/>
            <w:left w:val="none" w:sz="0" w:space="0" w:color="auto"/>
            <w:bottom w:val="none" w:sz="0" w:space="0" w:color="auto"/>
            <w:right w:val="none" w:sz="0" w:space="0" w:color="auto"/>
          </w:divBdr>
        </w:div>
        <w:div w:id="28721385">
          <w:marLeft w:val="0"/>
          <w:marRight w:val="0"/>
          <w:marTop w:val="0"/>
          <w:marBottom w:val="0"/>
          <w:divBdr>
            <w:top w:val="none" w:sz="0" w:space="0" w:color="auto"/>
            <w:left w:val="none" w:sz="0" w:space="0" w:color="auto"/>
            <w:bottom w:val="none" w:sz="0" w:space="0" w:color="auto"/>
            <w:right w:val="none" w:sz="0" w:space="0" w:color="auto"/>
          </w:divBdr>
        </w:div>
        <w:div w:id="29499065">
          <w:marLeft w:val="0"/>
          <w:marRight w:val="0"/>
          <w:marTop w:val="0"/>
          <w:marBottom w:val="0"/>
          <w:divBdr>
            <w:top w:val="none" w:sz="0" w:space="0" w:color="auto"/>
            <w:left w:val="none" w:sz="0" w:space="0" w:color="auto"/>
            <w:bottom w:val="none" w:sz="0" w:space="0" w:color="auto"/>
            <w:right w:val="none" w:sz="0" w:space="0" w:color="auto"/>
          </w:divBdr>
        </w:div>
        <w:div w:id="34165298">
          <w:marLeft w:val="0"/>
          <w:marRight w:val="0"/>
          <w:marTop w:val="0"/>
          <w:marBottom w:val="0"/>
          <w:divBdr>
            <w:top w:val="none" w:sz="0" w:space="0" w:color="auto"/>
            <w:left w:val="none" w:sz="0" w:space="0" w:color="auto"/>
            <w:bottom w:val="none" w:sz="0" w:space="0" w:color="auto"/>
            <w:right w:val="none" w:sz="0" w:space="0" w:color="auto"/>
          </w:divBdr>
        </w:div>
        <w:div w:id="35935992">
          <w:marLeft w:val="0"/>
          <w:marRight w:val="0"/>
          <w:marTop w:val="0"/>
          <w:marBottom w:val="0"/>
          <w:divBdr>
            <w:top w:val="none" w:sz="0" w:space="0" w:color="auto"/>
            <w:left w:val="none" w:sz="0" w:space="0" w:color="auto"/>
            <w:bottom w:val="none" w:sz="0" w:space="0" w:color="auto"/>
            <w:right w:val="none" w:sz="0" w:space="0" w:color="auto"/>
          </w:divBdr>
        </w:div>
        <w:div w:id="58328466">
          <w:marLeft w:val="0"/>
          <w:marRight w:val="0"/>
          <w:marTop w:val="0"/>
          <w:marBottom w:val="0"/>
          <w:divBdr>
            <w:top w:val="none" w:sz="0" w:space="0" w:color="auto"/>
            <w:left w:val="none" w:sz="0" w:space="0" w:color="auto"/>
            <w:bottom w:val="none" w:sz="0" w:space="0" w:color="auto"/>
            <w:right w:val="none" w:sz="0" w:space="0" w:color="auto"/>
          </w:divBdr>
        </w:div>
        <w:div w:id="68118610">
          <w:marLeft w:val="0"/>
          <w:marRight w:val="0"/>
          <w:marTop w:val="0"/>
          <w:marBottom w:val="0"/>
          <w:divBdr>
            <w:top w:val="none" w:sz="0" w:space="0" w:color="auto"/>
            <w:left w:val="none" w:sz="0" w:space="0" w:color="auto"/>
            <w:bottom w:val="none" w:sz="0" w:space="0" w:color="auto"/>
            <w:right w:val="none" w:sz="0" w:space="0" w:color="auto"/>
          </w:divBdr>
        </w:div>
        <w:div w:id="78257878">
          <w:marLeft w:val="0"/>
          <w:marRight w:val="0"/>
          <w:marTop w:val="0"/>
          <w:marBottom w:val="0"/>
          <w:divBdr>
            <w:top w:val="none" w:sz="0" w:space="0" w:color="auto"/>
            <w:left w:val="none" w:sz="0" w:space="0" w:color="auto"/>
            <w:bottom w:val="none" w:sz="0" w:space="0" w:color="auto"/>
            <w:right w:val="none" w:sz="0" w:space="0" w:color="auto"/>
          </w:divBdr>
        </w:div>
        <w:div w:id="87699875">
          <w:marLeft w:val="0"/>
          <w:marRight w:val="0"/>
          <w:marTop w:val="0"/>
          <w:marBottom w:val="0"/>
          <w:divBdr>
            <w:top w:val="none" w:sz="0" w:space="0" w:color="auto"/>
            <w:left w:val="none" w:sz="0" w:space="0" w:color="auto"/>
            <w:bottom w:val="none" w:sz="0" w:space="0" w:color="auto"/>
            <w:right w:val="none" w:sz="0" w:space="0" w:color="auto"/>
          </w:divBdr>
        </w:div>
        <w:div w:id="91054839">
          <w:marLeft w:val="0"/>
          <w:marRight w:val="0"/>
          <w:marTop w:val="0"/>
          <w:marBottom w:val="0"/>
          <w:divBdr>
            <w:top w:val="none" w:sz="0" w:space="0" w:color="auto"/>
            <w:left w:val="none" w:sz="0" w:space="0" w:color="auto"/>
            <w:bottom w:val="none" w:sz="0" w:space="0" w:color="auto"/>
            <w:right w:val="none" w:sz="0" w:space="0" w:color="auto"/>
          </w:divBdr>
        </w:div>
        <w:div w:id="103579433">
          <w:marLeft w:val="0"/>
          <w:marRight w:val="0"/>
          <w:marTop w:val="0"/>
          <w:marBottom w:val="0"/>
          <w:divBdr>
            <w:top w:val="none" w:sz="0" w:space="0" w:color="auto"/>
            <w:left w:val="none" w:sz="0" w:space="0" w:color="auto"/>
            <w:bottom w:val="none" w:sz="0" w:space="0" w:color="auto"/>
            <w:right w:val="none" w:sz="0" w:space="0" w:color="auto"/>
          </w:divBdr>
        </w:div>
        <w:div w:id="103959620">
          <w:marLeft w:val="0"/>
          <w:marRight w:val="0"/>
          <w:marTop w:val="0"/>
          <w:marBottom w:val="0"/>
          <w:divBdr>
            <w:top w:val="none" w:sz="0" w:space="0" w:color="auto"/>
            <w:left w:val="none" w:sz="0" w:space="0" w:color="auto"/>
            <w:bottom w:val="none" w:sz="0" w:space="0" w:color="auto"/>
            <w:right w:val="none" w:sz="0" w:space="0" w:color="auto"/>
          </w:divBdr>
        </w:div>
        <w:div w:id="110824041">
          <w:marLeft w:val="0"/>
          <w:marRight w:val="0"/>
          <w:marTop w:val="0"/>
          <w:marBottom w:val="0"/>
          <w:divBdr>
            <w:top w:val="none" w:sz="0" w:space="0" w:color="auto"/>
            <w:left w:val="none" w:sz="0" w:space="0" w:color="auto"/>
            <w:bottom w:val="none" w:sz="0" w:space="0" w:color="auto"/>
            <w:right w:val="none" w:sz="0" w:space="0" w:color="auto"/>
          </w:divBdr>
        </w:div>
        <w:div w:id="114443592">
          <w:marLeft w:val="0"/>
          <w:marRight w:val="0"/>
          <w:marTop w:val="0"/>
          <w:marBottom w:val="0"/>
          <w:divBdr>
            <w:top w:val="none" w:sz="0" w:space="0" w:color="auto"/>
            <w:left w:val="none" w:sz="0" w:space="0" w:color="auto"/>
            <w:bottom w:val="none" w:sz="0" w:space="0" w:color="auto"/>
            <w:right w:val="none" w:sz="0" w:space="0" w:color="auto"/>
          </w:divBdr>
        </w:div>
        <w:div w:id="121701237">
          <w:marLeft w:val="0"/>
          <w:marRight w:val="0"/>
          <w:marTop w:val="0"/>
          <w:marBottom w:val="0"/>
          <w:divBdr>
            <w:top w:val="none" w:sz="0" w:space="0" w:color="auto"/>
            <w:left w:val="none" w:sz="0" w:space="0" w:color="auto"/>
            <w:bottom w:val="none" w:sz="0" w:space="0" w:color="auto"/>
            <w:right w:val="none" w:sz="0" w:space="0" w:color="auto"/>
          </w:divBdr>
        </w:div>
        <w:div w:id="135873831">
          <w:marLeft w:val="0"/>
          <w:marRight w:val="0"/>
          <w:marTop w:val="0"/>
          <w:marBottom w:val="0"/>
          <w:divBdr>
            <w:top w:val="none" w:sz="0" w:space="0" w:color="auto"/>
            <w:left w:val="none" w:sz="0" w:space="0" w:color="auto"/>
            <w:bottom w:val="none" w:sz="0" w:space="0" w:color="auto"/>
            <w:right w:val="none" w:sz="0" w:space="0" w:color="auto"/>
          </w:divBdr>
        </w:div>
        <w:div w:id="137846126">
          <w:marLeft w:val="0"/>
          <w:marRight w:val="0"/>
          <w:marTop w:val="0"/>
          <w:marBottom w:val="0"/>
          <w:divBdr>
            <w:top w:val="none" w:sz="0" w:space="0" w:color="auto"/>
            <w:left w:val="none" w:sz="0" w:space="0" w:color="auto"/>
            <w:bottom w:val="none" w:sz="0" w:space="0" w:color="auto"/>
            <w:right w:val="none" w:sz="0" w:space="0" w:color="auto"/>
          </w:divBdr>
        </w:div>
        <w:div w:id="139923290">
          <w:marLeft w:val="0"/>
          <w:marRight w:val="0"/>
          <w:marTop w:val="0"/>
          <w:marBottom w:val="0"/>
          <w:divBdr>
            <w:top w:val="none" w:sz="0" w:space="0" w:color="auto"/>
            <w:left w:val="none" w:sz="0" w:space="0" w:color="auto"/>
            <w:bottom w:val="none" w:sz="0" w:space="0" w:color="auto"/>
            <w:right w:val="none" w:sz="0" w:space="0" w:color="auto"/>
          </w:divBdr>
        </w:div>
        <w:div w:id="139926095">
          <w:marLeft w:val="0"/>
          <w:marRight w:val="0"/>
          <w:marTop w:val="0"/>
          <w:marBottom w:val="0"/>
          <w:divBdr>
            <w:top w:val="none" w:sz="0" w:space="0" w:color="auto"/>
            <w:left w:val="none" w:sz="0" w:space="0" w:color="auto"/>
            <w:bottom w:val="none" w:sz="0" w:space="0" w:color="auto"/>
            <w:right w:val="none" w:sz="0" w:space="0" w:color="auto"/>
          </w:divBdr>
        </w:div>
        <w:div w:id="145365148">
          <w:marLeft w:val="0"/>
          <w:marRight w:val="0"/>
          <w:marTop w:val="0"/>
          <w:marBottom w:val="0"/>
          <w:divBdr>
            <w:top w:val="none" w:sz="0" w:space="0" w:color="auto"/>
            <w:left w:val="none" w:sz="0" w:space="0" w:color="auto"/>
            <w:bottom w:val="none" w:sz="0" w:space="0" w:color="auto"/>
            <w:right w:val="none" w:sz="0" w:space="0" w:color="auto"/>
          </w:divBdr>
        </w:div>
        <w:div w:id="145635803">
          <w:marLeft w:val="0"/>
          <w:marRight w:val="0"/>
          <w:marTop w:val="0"/>
          <w:marBottom w:val="0"/>
          <w:divBdr>
            <w:top w:val="none" w:sz="0" w:space="0" w:color="auto"/>
            <w:left w:val="none" w:sz="0" w:space="0" w:color="auto"/>
            <w:bottom w:val="none" w:sz="0" w:space="0" w:color="auto"/>
            <w:right w:val="none" w:sz="0" w:space="0" w:color="auto"/>
          </w:divBdr>
        </w:div>
        <w:div w:id="178782225">
          <w:marLeft w:val="0"/>
          <w:marRight w:val="0"/>
          <w:marTop w:val="0"/>
          <w:marBottom w:val="0"/>
          <w:divBdr>
            <w:top w:val="none" w:sz="0" w:space="0" w:color="auto"/>
            <w:left w:val="none" w:sz="0" w:space="0" w:color="auto"/>
            <w:bottom w:val="none" w:sz="0" w:space="0" w:color="auto"/>
            <w:right w:val="none" w:sz="0" w:space="0" w:color="auto"/>
          </w:divBdr>
        </w:div>
        <w:div w:id="184637107">
          <w:marLeft w:val="0"/>
          <w:marRight w:val="0"/>
          <w:marTop w:val="0"/>
          <w:marBottom w:val="0"/>
          <w:divBdr>
            <w:top w:val="none" w:sz="0" w:space="0" w:color="auto"/>
            <w:left w:val="none" w:sz="0" w:space="0" w:color="auto"/>
            <w:bottom w:val="none" w:sz="0" w:space="0" w:color="auto"/>
            <w:right w:val="none" w:sz="0" w:space="0" w:color="auto"/>
          </w:divBdr>
        </w:div>
        <w:div w:id="187454820">
          <w:marLeft w:val="0"/>
          <w:marRight w:val="0"/>
          <w:marTop w:val="0"/>
          <w:marBottom w:val="0"/>
          <w:divBdr>
            <w:top w:val="none" w:sz="0" w:space="0" w:color="auto"/>
            <w:left w:val="none" w:sz="0" w:space="0" w:color="auto"/>
            <w:bottom w:val="none" w:sz="0" w:space="0" w:color="auto"/>
            <w:right w:val="none" w:sz="0" w:space="0" w:color="auto"/>
          </w:divBdr>
        </w:div>
        <w:div w:id="201209692">
          <w:marLeft w:val="0"/>
          <w:marRight w:val="0"/>
          <w:marTop w:val="0"/>
          <w:marBottom w:val="0"/>
          <w:divBdr>
            <w:top w:val="none" w:sz="0" w:space="0" w:color="auto"/>
            <w:left w:val="none" w:sz="0" w:space="0" w:color="auto"/>
            <w:bottom w:val="none" w:sz="0" w:space="0" w:color="auto"/>
            <w:right w:val="none" w:sz="0" w:space="0" w:color="auto"/>
          </w:divBdr>
        </w:div>
        <w:div w:id="208148239">
          <w:marLeft w:val="0"/>
          <w:marRight w:val="0"/>
          <w:marTop w:val="0"/>
          <w:marBottom w:val="0"/>
          <w:divBdr>
            <w:top w:val="none" w:sz="0" w:space="0" w:color="auto"/>
            <w:left w:val="none" w:sz="0" w:space="0" w:color="auto"/>
            <w:bottom w:val="none" w:sz="0" w:space="0" w:color="auto"/>
            <w:right w:val="none" w:sz="0" w:space="0" w:color="auto"/>
          </w:divBdr>
        </w:div>
        <w:div w:id="210465111">
          <w:marLeft w:val="0"/>
          <w:marRight w:val="0"/>
          <w:marTop w:val="0"/>
          <w:marBottom w:val="0"/>
          <w:divBdr>
            <w:top w:val="none" w:sz="0" w:space="0" w:color="auto"/>
            <w:left w:val="none" w:sz="0" w:space="0" w:color="auto"/>
            <w:bottom w:val="none" w:sz="0" w:space="0" w:color="auto"/>
            <w:right w:val="none" w:sz="0" w:space="0" w:color="auto"/>
          </w:divBdr>
        </w:div>
        <w:div w:id="215894577">
          <w:marLeft w:val="0"/>
          <w:marRight w:val="0"/>
          <w:marTop w:val="0"/>
          <w:marBottom w:val="0"/>
          <w:divBdr>
            <w:top w:val="none" w:sz="0" w:space="0" w:color="auto"/>
            <w:left w:val="none" w:sz="0" w:space="0" w:color="auto"/>
            <w:bottom w:val="none" w:sz="0" w:space="0" w:color="auto"/>
            <w:right w:val="none" w:sz="0" w:space="0" w:color="auto"/>
          </w:divBdr>
        </w:div>
        <w:div w:id="217522037">
          <w:marLeft w:val="0"/>
          <w:marRight w:val="0"/>
          <w:marTop w:val="0"/>
          <w:marBottom w:val="0"/>
          <w:divBdr>
            <w:top w:val="none" w:sz="0" w:space="0" w:color="auto"/>
            <w:left w:val="none" w:sz="0" w:space="0" w:color="auto"/>
            <w:bottom w:val="none" w:sz="0" w:space="0" w:color="auto"/>
            <w:right w:val="none" w:sz="0" w:space="0" w:color="auto"/>
          </w:divBdr>
        </w:div>
        <w:div w:id="223181172">
          <w:marLeft w:val="0"/>
          <w:marRight w:val="0"/>
          <w:marTop w:val="0"/>
          <w:marBottom w:val="0"/>
          <w:divBdr>
            <w:top w:val="none" w:sz="0" w:space="0" w:color="auto"/>
            <w:left w:val="none" w:sz="0" w:space="0" w:color="auto"/>
            <w:bottom w:val="none" w:sz="0" w:space="0" w:color="auto"/>
            <w:right w:val="none" w:sz="0" w:space="0" w:color="auto"/>
          </w:divBdr>
        </w:div>
        <w:div w:id="226385873">
          <w:marLeft w:val="0"/>
          <w:marRight w:val="0"/>
          <w:marTop w:val="0"/>
          <w:marBottom w:val="0"/>
          <w:divBdr>
            <w:top w:val="none" w:sz="0" w:space="0" w:color="auto"/>
            <w:left w:val="none" w:sz="0" w:space="0" w:color="auto"/>
            <w:bottom w:val="none" w:sz="0" w:space="0" w:color="auto"/>
            <w:right w:val="none" w:sz="0" w:space="0" w:color="auto"/>
          </w:divBdr>
        </w:div>
        <w:div w:id="233855136">
          <w:marLeft w:val="0"/>
          <w:marRight w:val="0"/>
          <w:marTop w:val="0"/>
          <w:marBottom w:val="0"/>
          <w:divBdr>
            <w:top w:val="none" w:sz="0" w:space="0" w:color="auto"/>
            <w:left w:val="none" w:sz="0" w:space="0" w:color="auto"/>
            <w:bottom w:val="none" w:sz="0" w:space="0" w:color="auto"/>
            <w:right w:val="none" w:sz="0" w:space="0" w:color="auto"/>
          </w:divBdr>
        </w:div>
        <w:div w:id="251354853">
          <w:marLeft w:val="0"/>
          <w:marRight w:val="0"/>
          <w:marTop w:val="0"/>
          <w:marBottom w:val="0"/>
          <w:divBdr>
            <w:top w:val="none" w:sz="0" w:space="0" w:color="auto"/>
            <w:left w:val="none" w:sz="0" w:space="0" w:color="auto"/>
            <w:bottom w:val="none" w:sz="0" w:space="0" w:color="auto"/>
            <w:right w:val="none" w:sz="0" w:space="0" w:color="auto"/>
          </w:divBdr>
        </w:div>
        <w:div w:id="257521732">
          <w:marLeft w:val="0"/>
          <w:marRight w:val="0"/>
          <w:marTop w:val="0"/>
          <w:marBottom w:val="0"/>
          <w:divBdr>
            <w:top w:val="none" w:sz="0" w:space="0" w:color="auto"/>
            <w:left w:val="none" w:sz="0" w:space="0" w:color="auto"/>
            <w:bottom w:val="none" w:sz="0" w:space="0" w:color="auto"/>
            <w:right w:val="none" w:sz="0" w:space="0" w:color="auto"/>
          </w:divBdr>
        </w:div>
        <w:div w:id="259722157">
          <w:marLeft w:val="0"/>
          <w:marRight w:val="0"/>
          <w:marTop w:val="0"/>
          <w:marBottom w:val="0"/>
          <w:divBdr>
            <w:top w:val="none" w:sz="0" w:space="0" w:color="auto"/>
            <w:left w:val="none" w:sz="0" w:space="0" w:color="auto"/>
            <w:bottom w:val="none" w:sz="0" w:space="0" w:color="auto"/>
            <w:right w:val="none" w:sz="0" w:space="0" w:color="auto"/>
          </w:divBdr>
        </w:div>
        <w:div w:id="282856094">
          <w:marLeft w:val="0"/>
          <w:marRight w:val="0"/>
          <w:marTop w:val="0"/>
          <w:marBottom w:val="0"/>
          <w:divBdr>
            <w:top w:val="none" w:sz="0" w:space="0" w:color="auto"/>
            <w:left w:val="none" w:sz="0" w:space="0" w:color="auto"/>
            <w:bottom w:val="none" w:sz="0" w:space="0" w:color="auto"/>
            <w:right w:val="none" w:sz="0" w:space="0" w:color="auto"/>
          </w:divBdr>
        </w:div>
        <w:div w:id="283003269">
          <w:marLeft w:val="0"/>
          <w:marRight w:val="0"/>
          <w:marTop w:val="0"/>
          <w:marBottom w:val="0"/>
          <w:divBdr>
            <w:top w:val="none" w:sz="0" w:space="0" w:color="auto"/>
            <w:left w:val="none" w:sz="0" w:space="0" w:color="auto"/>
            <w:bottom w:val="none" w:sz="0" w:space="0" w:color="auto"/>
            <w:right w:val="none" w:sz="0" w:space="0" w:color="auto"/>
          </w:divBdr>
        </w:div>
        <w:div w:id="284697629">
          <w:marLeft w:val="0"/>
          <w:marRight w:val="0"/>
          <w:marTop w:val="0"/>
          <w:marBottom w:val="0"/>
          <w:divBdr>
            <w:top w:val="none" w:sz="0" w:space="0" w:color="auto"/>
            <w:left w:val="none" w:sz="0" w:space="0" w:color="auto"/>
            <w:bottom w:val="none" w:sz="0" w:space="0" w:color="auto"/>
            <w:right w:val="none" w:sz="0" w:space="0" w:color="auto"/>
          </w:divBdr>
        </w:div>
        <w:div w:id="298613901">
          <w:marLeft w:val="0"/>
          <w:marRight w:val="0"/>
          <w:marTop w:val="0"/>
          <w:marBottom w:val="0"/>
          <w:divBdr>
            <w:top w:val="none" w:sz="0" w:space="0" w:color="auto"/>
            <w:left w:val="none" w:sz="0" w:space="0" w:color="auto"/>
            <w:bottom w:val="none" w:sz="0" w:space="0" w:color="auto"/>
            <w:right w:val="none" w:sz="0" w:space="0" w:color="auto"/>
          </w:divBdr>
        </w:div>
        <w:div w:id="305747414">
          <w:marLeft w:val="0"/>
          <w:marRight w:val="0"/>
          <w:marTop w:val="0"/>
          <w:marBottom w:val="0"/>
          <w:divBdr>
            <w:top w:val="none" w:sz="0" w:space="0" w:color="auto"/>
            <w:left w:val="none" w:sz="0" w:space="0" w:color="auto"/>
            <w:bottom w:val="none" w:sz="0" w:space="0" w:color="auto"/>
            <w:right w:val="none" w:sz="0" w:space="0" w:color="auto"/>
          </w:divBdr>
        </w:div>
        <w:div w:id="312442510">
          <w:marLeft w:val="0"/>
          <w:marRight w:val="0"/>
          <w:marTop w:val="0"/>
          <w:marBottom w:val="0"/>
          <w:divBdr>
            <w:top w:val="none" w:sz="0" w:space="0" w:color="auto"/>
            <w:left w:val="none" w:sz="0" w:space="0" w:color="auto"/>
            <w:bottom w:val="none" w:sz="0" w:space="0" w:color="auto"/>
            <w:right w:val="none" w:sz="0" w:space="0" w:color="auto"/>
          </w:divBdr>
        </w:div>
        <w:div w:id="319389605">
          <w:marLeft w:val="0"/>
          <w:marRight w:val="0"/>
          <w:marTop w:val="0"/>
          <w:marBottom w:val="0"/>
          <w:divBdr>
            <w:top w:val="none" w:sz="0" w:space="0" w:color="auto"/>
            <w:left w:val="none" w:sz="0" w:space="0" w:color="auto"/>
            <w:bottom w:val="none" w:sz="0" w:space="0" w:color="auto"/>
            <w:right w:val="none" w:sz="0" w:space="0" w:color="auto"/>
          </w:divBdr>
        </w:div>
        <w:div w:id="337541000">
          <w:marLeft w:val="0"/>
          <w:marRight w:val="0"/>
          <w:marTop w:val="0"/>
          <w:marBottom w:val="0"/>
          <w:divBdr>
            <w:top w:val="none" w:sz="0" w:space="0" w:color="auto"/>
            <w:left w:val="none" w:sz="0" w:space="0" w:color="auto"/>
            <w:bottom w:val="none" w:sz="0" w:space="0" w:color="auto"/>
            <w:right w:val="none" w:sz="0" w:space="0" w:color="auto"/>
          </w:divBdr>
        </w:div>
        <w:div w:id="342316781">
          <w:marLeft w:val="0"/>
          <w:marRight w:val="0"/>
          <w:marTop w:val="0"/>
          <w:marBottom w:val="0"/>
          <w:divBdr>
            <w:top w:val="none" w:sz="0" w:space="0" w:color="auto"/>
            <w:left w:val="none" w:sz="0" w:space="0" w:color="auto"/>
            <w:bottom w:val="none" w:sz="0" w:space="0" w:color="auto"/>
            <w:right w:val="none" w:sz="0" w:space="0" w:color="auto"/>
          </w:divBdr>
        </w:div>
        <w:div w:id="350687354">
          <w:marLeft w:val="0"/>
          <w:marRight w:val="0"/>
          <w:marTop w:val="0"/>
          <w:marBottom w:val="0"/>
          <w:divBdr>
            <w:top w:val="none" w:sz="0" w:space="0" w:color="auto"/>
            <w:left w:val="none" w:sz="0" w:space="0" w:color="auto"/>
            <w:bottom w:val="none" w:sz="0" w:space="0" w:color="auto"/>
            <w:right w:val="none" w:sz="0" w:space="0" w:color="auto"/>
          </w:divBdr>
        </w:div>
        <w:div w:id="350953389">
          <w:marLeft w:val="0"/>
          <w:marRight w:val="0"/>
          <w:marTop w:val="0"/>
          <w:marBottom w:val="0"/>
          <w:divBdr>
            <w:top w:val="none" w:sz="0" w:space="0" w:color="auto"/>
            <w:left w:val="none" w:sz="0" w:space="0" w:color="auto"/>
            <w:bottom w:val="none" w:sz="0" w:space="0" w:color="auto"/>
            <w:right w:val="none" w:sz="0" w:space="0" w:color="auto"/>
          </w:divBdr>
        </w:div>
        <w:div w:id="360202437">
          <w:marLeft w:val="0"/>
          <w:marRight w:val="0"/>
          <w:marTop w:val="0"/>
          <w:marBottom w:val="0"/>
          <w:divBdr>
            <w:top w:val="none" w:sz="0" w:space="0" w:color="auto"/>
            <w:left w:val="none" w:sz="0" w:space="0" w:color="auto"/>
            <w:bottom w:val="none" w:sz="0" w:space="0" w:color="auto"/>
            <w:right w:val="none" w:sz="0" w:space="0" w:color="auto"/>
          </w:divBdr>
        </w:div>
        <w:div w:id="368605863">
          <w:marLeft w:val="0"/>
          <w:marRight w:val="0"/>
          <w:marTop w:val="0"/>
          <w:marBottom w:val="0"/>
          <w:divBdr>
            <w:top w:val="none" w:sz="0" w:space="0" w:color="auto"/>
            <w:left w:val="none" w:sz="0" w:space="0" w:color="auto"/>
            <w:bottom w:val="none" w:sz="0" w:space="0" w:color="auto"/>
            <w:right w:val="none" w:sz="0" w:space="0" w:color="auto"/>
          </w:divBdr>
        </w:div>
        <w:div w:id="371350705">
          <w:marLeft w:val="0"/>
          <w:marRight w:val="0"/>
          <w:marTop w:val="0"/>
          <w:marBottom w:val="0"/>
          <w:divBdr>
            <w:top w:val="none" w:sz="0" w:space="0" w:color="auto"/>
            <w:left w:val="none" w:sz="0" w:space="0" w:color="auto"/>
            <w:bottom w:val="none" w:sz="0" w:space="0" w:color="auto"/>
            <w:right w:val="none" w:sz="0" w:space="0" w:color="auto"/>
          </w:divBdr>
        </w:div>
        <w:div w:id="374082827">
          <w:marLeft w:val="0"/>
          <w:marRight w:val="0"/>
          <w:marTop w:val="0"/>
          <w:marBottom w:val="0"/>
          <w:divBdr>
            <w:top w:val="none" w:sz="0" w:space="0" w:color="auto"/>
            <w:left w:val="none" w:sz="0" w:space="0" w:color="auto"/>
            <w:bottom w:val="none" w:sz="0" w:space="0" w:color="auto"/>
            <w:right w:val="none" w:sz="0" w:space="0" w:color="auto"/>
          </w:divBdr>
        </w:div>
        <w:div w:id="375204908">
          <w:marLeft w:val="0"/>
          <w:marRight w:val="0"/>
          <w:marTop w:val="0"/>
          <w:marBottom w:val="0"/>
          <w:divBdr>
            <w:top w:val="none" w:sz="0" w:space="0" w:color="auto"/>
            <w:left w:val="none" w:sz="0" w:space="0" w:color="auto"/>
            <w:bottom w:val="none" w:sz="0" w:space="0" w:color="auto"/>
            <w:right w:val="none" w:sz="0" w:space="0" w:color="auto"/>
          </w:divBdr>
        </w:div>
        <w:div w:id="379020018">
          <w:marLeft w:val="0"/>
          <w:marRight w:val="0"/>
          <w:marTop w:val="0"/>
          <w:marBottom w:val="0"/>
          <w:divBdr>
            <w:top w:val="none" w:sz="0" w:space="0" w:color="auto"/>
            <w:left w:val="none" w:sz="0" w:space="0" w:color="auto"/>
            <w:bottom w:val="none" w:sz="0" w:space="0" w:color="auto"/>
            <w:right w:val="none" w:sz="0" w:space="0" w:color="auto"/>
          </w:divBdr>
        </w:div>
        <w:div w:id="380638227">
          <w:marLeft w:val="0"/>
          <w:marRight w:val="0"/>
          <w:marTop w:val="0"/>
          <w:marBottom w:val="0"/>
          <w:divBdr>
            <w:top w:val="none" w:sz="0" w:space="0" w:color="auto"/>
            <w:left w:val="none" w:sz="0" w:space="0" w:color="auto"/>
            <w:bottom w:val="none" w:sz="0" w:space="0" w:color="auto"/>
            <w:right w:val="none" w:sz="0" w:space="0" w:color="auto"/>
          </w:divBdr>
        </w:div>
        <w:div w:id="387649309">
          <w:marLeft w:val="0"/>
          <w:marRight w:val="0"/>
          <w:marTop w:val="0"/>
          <w:marBottom w:val="0"/>
          <w:divBdr>
            <w:top w:val="none" w:sz="0" w:space="0" w:color="auto"/>
            <w:left w:val="none" w:sz="0" w:space="0" w:color="auto"/>
            <w:bottom w:val="none" w:sz="0" w:space="0" w:color="auto"/>
            <w:right w:val="none" w:sz="0" w:space="0" w:color="auto"/>
          </w:divBdr>
        </w:div>
        <w:div w:id="391468105">
          <w:marLeft w:val="0"/>
          <w:marRight w:val="0"/>
          <w:marTop w:val="0"/>
          <w:marBottom w:val="0"/>
          <w:divBdr>
            <w:top w:val="none" w:sz="0" w:space="0" w:color="auto"/>
            <w:left w:val="none" w:sz="0" w:space="0" w:color="auto"/>
            <w:bottom w:val="none" w:sz="0" w:space="0" w:color="auto"/>
            <w:right w:val="none" w:sz="0" w:space="0" w:color="auto"/>
          </w:divBdr>
        </w:div>
        <w:div w:id="395667766">
          <w:marLeft w:val="0"/>
          <w:marRight w:val="0"/>
          <w:marTop w:val="0"/>
          <w:marBottom w:val="0"/>
          <w:divBdr>
            <w:top w:val="none" w:sz="0" w:space="0" w:color="auto"/>
            <w:left w:val="none" w:sz="0" w:space="0" w:color="auto"/>
            <w:bottom w:val="none" w:sz="0" w:space="0" w:color="auto"/>
            <w:right w:val="none" w:sz="0" w:space="0" w:color="auto"/>
          </w:divBdr>
        </w:div>
        <w:div w:id="420684847">
          <w:marLeft w:val="0"/>
          <w:marRight w:val="0"/>
          <w:marTop w:val="0"/>
          <w:marBottom w:val="0"/>
          <w:divBdr>
            <w:top w:val="none" w:sz="0" w:space="0" w:color="auto"/>
            <w:left w:val="none" w:sz="0" w:space="0" w:color="auto"/>
            <w:bottom w:val="none" w:sz="0" w:space="0" w:color="auto"/>
            <w:right w:val="none" w:sz="0" w:space="0" w:color="auto"/>
          </w:divBdr>
        </w:div>
        <w:div w:id="423066588">
          <w:marLeft w:val="0"/>
          <w:marRight w:val="0"/>
          <w:marTop w:val="0"/>
          <w:marBottom w:val="0"/>
          <w:divBdr>
            <w:top w:val="none" w:sz="0" w:space="0" w:color="auto"/>
            <w:left w:val="none" w:sz="0" w:space="0" w:color="auto"/>
            <w:bottom w:val="none" w:sz="0" w:space="0" w:color="auto"/>
            <w:right w:val="none" w:sz="0" w:space="0" w:color="auto"/>
          </w:divBdr>
        </w:div>
        <w:div w:id="429744033">
          <w:marLeft w:val="0"/>
          <w:marRight w:val="0"/>
          <w:marTop w:val="0"/>
          <w:marBottom w:val="0"/>
          <w:divBdr>
            <w:top w:val="none" w:sz="0" w:space="0" w:color="auto"/>
            <w:left w:val="none" w:sz="0" w:space="0" w:color="auto"/>
            <w:bottom w:val="none" w:sz="0" w:space="0" w:color="auto"/>
            <w:right w:val="none" w:sz="0" w:space="0" w:color="auto"/>
          </w:divBdr>
        </w:div>
        <w:div w:id="431096532">
          <w:marLeft w:val="0"/>
          <w:marRight w:val="0"/>
          <w:marTop w:val="0"/>
          <w:marBottom w:val="0"/>
          <w:divBdr>
            <w:top w:val="none" w:sz="0" w:space="0" w:color="auto"/>
            <w:left w:val="none" w:sz="0" w:space="0" w:color="auto"/>
            <w:bottom w:val="none" w:sz="0" w:space="0" w:color="auto"/>
            <w:right w:val="none" w:sz="0" w:space="0" w:color="auto"/>
          </w:divBdr>
        </w:div>
        <w:div w:id="440220774">
          <w:marLeft w:val="0"/>
          <w:marRight w:val="0"/>
          <w:marTop w:val="0"/>
          <w:marBottom w:val="0"/>
          <w:divBdr>
            <w:top w:val="none" w:sz="0" w:space="0" w:color="auto"/>
            <w:left w:val="none" w:sz="0" w:space="0" w:color="auto"/>
            <w:bottom w:val="none" w:sz="0" w:space="0" w:color="auto"/>
            <w:right w:val="none" w:sz="0" w:space="0" w:color="auto"/>
          </w:divBdr>
        </w:div>
        <w:div w:id="460348439">
          <w:marLeft w:val="0"/>
          <w:marRight w:val="0"/>
          <w:marTop w:val="0"/>
          <w:marBottom w:val="0"/>
          <w:divBdr>
            <w:top w:val="none" w:sz="0" w:space="0" w:color="auto"/>
            <w:left w:val="none" w:sz="0" w:space="0" w:color="auto"/>
            <w:bottom w:val="none" w:sz="0" w:space="0" w:color="auto"/>
            <w:right w:val="none" w:sz="0" w:space="0" w:color="auto"/>
          </w:divBdr>
        </w:div>
        <w:div w:id="485558735">
          <w:marLeft w:val="0"/>
          <w:marRight w:val="0"/>
          <w:marTop w:val="0"/>
          <w:marBottom w:val="0"/>
          <w:divBdr>
            <w:top w:val="none" w:sz="0" w:space="0" w:color="auto"/>
            <w:left w:val="none" w:sz="0" w:space="0" w:color="auto"/>
            <w:bottom w:val="none" w:sz="0" w:space="0" w:color="auto"/>
            <w:right w:val="none" w:sz="0" w:space="0" w:color="auto"/>
          </w:divBdr>
        </w:div>
        <w:div w:id="487940108">
          <w:marLeft w:val="0"/>
          <w:marRight w:val="0"/>
          <w:marTop w:val="0"/>
          <w:marBottom w:val="0"/>
          <w:divBdr>
            <w:top w:val="none" w:sz="0" w:space="0" w:color="auto"/>
            <w:left w:val="none" w:sz="0" w:space="0" w:color="auto"/>
            <w:bottom w:val="none" w:sz="0" w:space="0" w:color="auto"/>
            <w:right w:val="none" w:sz="0" w:space="0" w:color="auto"/>
          </w:divBdr>
        </w:div>
        <w:div w:id="499584981">
          <w:marLeft w:val="0"/>
          <w:marRight w:val="0"/>
          <w:marTop w:val="0"/>
          <w:marBottom w:val="0"/>
          <w:divBdr>
            <w:top w:val="none" w:sz="0" w:space="0" w:color="auto"/>
            <w:left w:val="none" w:sz="0" w:space="0" w:color="auto"/>
            <w:bottom w:val="none" w:sz="0" w:space="0" w:color="auto"/>
            <w:right w:val="none" w:sz="0" w:space="0" w:color="auto"/>
          </w:divBdr>
        </w:div>
        <w:div w:id="500777175">
          <w:marLeft w:val="0"/>
          <w:marRight w:val="0"/>
          <w:marTop w:val="0"/>
          <w:marBottom w:val="0"/>
          <w:divBdr>
            <w:top w:val="none" w:sz="0" w:space="0" w:color="auto"/>
            <w:left w:val="none" w:sz="0" w:space="0" w:color="auto"/>
            <w:bottom w:val="none" w:sz="0" w:space="0" w:color="auto"/>
            <w:right w:val="none" w:sz="0" w:space="0" w:color="auto"/>
          </w:divBdr>
        </w:div>
        <w:div w:id="502817019">
          <w:marLeft w:val="0"/>
          <w:marRight w:val="0"/>
          <w:marTop w:val="0"/>
          <w:marBottom w:val="0"/>
          <w:divBdr>
            <w:top w:val="none" w:sz="0" w:space="0" w:color="auto"/>
            <w:left w:val="none" w:sz="0" w:space="0" w:color="auto"/>
            <w:bottom w:val="none" w:sz="0" w:space="0" w:color="auto"/>
            <w:right w:val="none" w:sz="0" w:space="0" w:color="auto"/>
          </w:divBdr>
        </w:div>
        <w:div w:id="507865531">
          <w:marLeft w:val="0"/>
          <w:marRight w:val="0"/>
          <w:marTop w:val="0"/>
          <w:marBottom w:val="0"/>
          <w:divBdr>
            <w:top w:val="none" w:sz="0" w:space="0" w:color="auto"/>
            <w:left w:val="none" w:sz="0" w:space="0" w:color="auto"/>
            <w:bottom w:val="none" w:sz="0" w:space="0" w:color="auto"/>
            <w:right w:val="none" w:sz="0" w:space="0" w:color="auto"/>
          </w:divBdr>
        </w:div>
        <w:div w:id="515728971">
          <w:marLeft w:val="0"/>
          <w:marRight w:val="0"/>
          <w:marTop w:val="0"/>
          <w:marBottom w:val="0"/>
          <w:divBdr>
            <w:top w:val="none" w:sz="0" w:space="0" w:color="auto"/>
            <w:left w:val="none" w:sz="0" w:space="0" w:color="auto"/>
            <w:bottom w:val="none" w:sz="0" w:space="0" w:color="auto"/>
            <w:right w:val="none" w:sz="0" w:space="0" w:color="auto"/>
          </w:divBdr>
        </w:div>
        <w:div w:id="522281277">
          <w:marLeft w:val="0"/>
          <w:marRight w:val="0"/>
          <w:marTop w:val="0"/>
          <w:marBottom w:val="0"/>
          <w:divBdr>
            <w:top w:val="none" w:sz="0" w:space="0" w:color="auto"/>
            <w:left w:val="none" w:sz="0" w:space="0" w:color="auto"/>
            <w:bottom w:val="none" w:sz="0" w:space="0" w:color="auto"/>
            <w:right w:val="none" w:sz="0" w:space="0" w:color="auto"/>
          </w:divBdr>
        </w:div>
        <w:div w:id="528105682">
          <w:marLeft w:val="0"/>
          <w:marRight w:val="0"/>
          <w:marTop w:val="0"/>
          <w:marBottom w:val="0"/>
          <w:divBdr>
            <w:top w:val="none" w:sz="0" w:space="0" w:color="auto"/>
            <w:left w:val="none" w:sz="0" w:space="0" w:color="auto"/>
            <w:bottom w:val="none" w:sz="0" w:space="0" w:color="auto"/>
            <w:right w:val="none" w:sz="0" w:space="0" w:color="auto"/>
          </w:divBdr>
        </w:div>
        <w:div w:id="545675802">
          <w:marLeft w:val="0"/>
          <w:marRight w:val="0"/>
          <w:marTop w:val="0"/>
          <w:marBottom w:val="0"/>
          <w:divBdr>
            <w:top w:val="none" w:sz="0" w:space="0" w:color="auto"/>
            <w:left w:val="none" w:sz="0" w:space="0" w:color="auto"/>
            <w:bottom w:val="none" w:sz="0" w:space="0" w:color="auto"/>
            <w:right w:val="none" w:sz="0" w:space="0" w:color="auto"/>
          </w:divBdr>
        </w:div>
        <w:div w:id="607469290">
          <w:marLeft w:val="0"/>
          <w:marRight w:val="0"/>
          <w:marTop w:val="0"/>
          <w:marBottom w:val="0"/>
          <w:divBdr>
            <w:top w:val="none" w:sz="0" w:space="0" w:color="auto"/>
            <w:left w:val="none" w:sz="0" w:space="0" w:color="auto"/>
            <w:bottom w:val="none" w:sz="0" w:space="0" w:color="auto"/>
            <w:right w:val="none" w:sz="0" w:space="0" w:color="auto"/>
          </w:divBdr>
        </w:div>
        <w:div w:id="611210698">
          <w:marLeft w:val="0"/>
          <w:marRight w:val="0"/>
          <w:marTop w:val="0"/>
          <w:marBottom w:val="0"/>
          <w:divBdr>
            <w:top w:val="none" w:sz="0" w:space="0" w:color="auto"/>
            <w:left w:val="none" w:sz="0" w:space="0" w:color="auto"/>
            <w:bottom w:val="none" w:sz="0" w:space="0" w:color="auto"/>
            <w:right w:val="none" w:sz="0" w:space="0" w:color="auto"/>
          </w:divBdr>
        </w:div>
        <w:div w:id="614094563">
          <w:marLeft w:val="0"/>
          <w:marRight w:val="0"/>
          <w:marTop w:val="0"/>
          <w:marBottom w:val="0"/>
          <w:divBdr>
            <w:top w:val="none" w:sz="0" w:space="0" w:color="auto"/>
            <w:left w:val="none" w:sz="0" w:space="0" w:color="auto"/>
            <w:bottom w:val="none" w:sz="0" w:space="0" w:color="auto"/>
            <w:right w:val="none" w:sz="0" w:space="0" w:color="auto"/>
          </w:divBdr>
        </w:div>
        <w:div w:id="622734525">
          <w:marLeft w:val="0"/>
          <w:marRight w:val="0"/>
          <w:marTop w:val="0"/>
          <w:marBottom w:val="0"/>
          <w:divBdr>
            <w:top w:val="none" w:sz="0" w:space="0" w:color="auto"/>
            <w:left w:val="none" w:sz="0" w:space="0" w:color="auto"/>
            <w:bottom w:val="none" w:sz="0" w:space="0" w:color="auto"/>
            <w:right w:val="none" w:sz="0" w:space="0" w:color="auto"/>
          </w:divBdr>
        </w:div>
        <w:div w:id="629944182">
          <w:marLeft w:val="0"/>
          <w:marRight w:val="0"/>
          <w:marTop w:val="0"/>
          <w:marBottom w:val="0"/>
          <w:divBdr>
            <w:top w:val="none" w:sz="0" w:space="0" w:color="auto"/>
            <w:left w:val="none" w:sz="0" w:space="0" w:color="auto"/>
            <w:bottom w:val="none" w:sz="0" w:space="0" w:color="auto"/>
            <w:right w:val="none" w:sz="0" w:space="0" w:color="auto"/>
          </w:divBdr>
        </w:div>
        <w:div w:id="638919995">
          <w:marLeft w:val="0"/>
          <w:marRight w:val="0"/>
          <w:marTop w:val="0"/>
          <w:marBottom w:val="0"/>
          <w:divBdr>
            <w:top w:val="none" w:sz="0" w:space="0" w:color="auto"/>
            <w:left w:val="none" w:sz="0" w:space="0" w:color="auto"/>
            <w:bottom w:val="none" w:sz="0" w:space="0" w:color="auto"/>
            <w:right w:val="none" w:sz="0" w:space="0" w:color="auto"/>
          </w:divBdr>
        </w:div>
        <w:div w:id="644965825">
          <w:marLeft w:val="0"/>
          <w:marRight w:val="0"/>
          <w:marTop w:val="0"/>
          <w:marBottom w:val="0"/>
          <w:divBdr>
            <w:top w:val="none" w:sz="0" w:space="0" w:color="auto"/>
            <w:left w:val="none" w:sz="0" w:space="0" w:color="auto"/>
            <w:bottom w:val="none" w:sz="0" w:space="0" w:color="auto"/>
            <w:right w:val="none" w:sz="0" w:space="0" w:color="auto"/>
          </w:divBdr>
        </w:div>
        <w:div w:id="646326301">
          <w:marLeft w:val="0"/>
          <w:marRight w:val="0"/>
          <w:marTop w:val="0"/>
          <w:marBottom w:val="0"/>
          <w:divBdr>
            <w:top w:val="none" w:sz="0" w:space="0" w:color="auto"/>
            <w:left w:val="none" w:sz="0" w:space="0" w:color="auto"/>
            <w:bottom w:val="none" w:sz="0" w:space="0" w:color="auto"/>
            <w:right w:val="none" w:sz="0" w:space="0" w:color="auto"/>
          </w:divBdr>
        </w:div>
        <w:div w:id="652026669">
          <w:marLeft w:val="0"/>
          <w:marRight w:val="0"/>
          <w:marTop w:val="0"/>
          <w:marBottom w:val="0"/>
          <w:divBdr>
            <w:top w:val="none" w:sz="0" w:space="0" w:color="auto"/>
            <w:left w:val="none" w:sz="0" w:space="0" w:color="auto"/>
            <w:bottom w:val="none" w:sz="0" w:space="0" w:color="auto"/>
            <w:right w:val="none" w:sz="0" w:space="0" w:color="auto"/>
          </w:divBdr>
        </w:div>
        <w:div w:id="659771383">
          <w:marLeft w:val="0"/>
          <w:marRight w:val="0"/>
          <w:marTop w:val="0"/>
          <w:marBottom w:val="0"/>
          <w:divBdr>
            <w:top w:val="none" w:sz="0" w:space="0" w:color="auto"/>
            <w:left w:val="none" w:sz="0" w:space="0" w:color="auto"/>
            <w:bottom w:val="none" w:sz="0" w:space="0" w:color="auto"/>
            <w:right w:val="none" w:sz="0" w:space="0" w:color="auto"/>
          </w:divBdr>
        </w:div>
        <w:div w:id="675034612">
          <w:marLeft w:val="0"/>
          <w:marRight w:val="0"/>
          <w:marTop w:val="0"/>
          <w:marBottom w:val="0"/>
          <w:divBdr>
            <w:top w:val="none" w:sz="0" w:space="0" w:color="auto"/>
            <w:left w:val="none" w:sz="0" w:space="0" w:color="auto"/>
            <w:bottom w:val="none" w:sz="0" w:space="0" w:color="auto"/>
            <w:right w:val="none" w:sz="0" w:space="0" w:color="auto"/>
          </w:divBdr>
        </w:div>
        <w:div w:id="677315527">
          <w:marLeft w:val="0"/>
          <w:marRight w:val="0"/>
          <w:marTop w:val="0"/>
          <w:marBottom w:val="0"/>
          <w:divBdr>
            <w:top w:val="none" w:sz="0" w:space="0" w:color="auto"/>
            <w:left w:val="none" w:sz="0" w:space="0" w:color="auto"/>
            <w:bottom w:val="none" w:sz="0" w:space="0" w:color="auto"/>
            <w:right w:val="none" w:sz="0" w:space="0" w:color="auto"/>
          </w:divBdr>
        </w:div>
        <w:div w:id="685014796">
          <w:marLeft w:val="0"/>
          <w:marRight w:val="0"/>
          <w:marTop w:val="0"/>
          <w:marBottom w:val="0"/>
          <w:divBdr>
            <w:top w:val="none" w:sz="0" w:space="0" w:color="auto"/>
            <w:left w:val="none" w:sz="0" w:space="0" w:color="auto"/>
            <w:bottom w:val="none" w:sz="0" w:space="0" w:color="auto"/>
            <w:right w:val="none" w:sz="0" w:space="0" w:color="auto"/>
          </w:divBdr>
        </w:div>
        <w:div w:id="693963378">
          <w:marLeft w:val="0"/>
          <w:marRight w:val="0"/>
          <w:marTop w:val="0"/>
          <w:marBottom w:val="0"/>
          <w:divBdr>
            <w:top w:val="none" w:sz="0" w:space="0" w:color="auto"/>
            <w:left w:val="none" w:sz="0" w:space="0" w:color="auto"/>
            <w:bottom w:val="none" w:sz="0" w:space="0" w:color="auto"/>
            <w:right w:val="none" w:sz="0" w:space="0" w:color="auto"/>
          </w:divBdr>
        </w:div>
        <w:div w:id="708645663">
          <w:marLeft w:val="0"/>
          <w:marRight w:val="0"/>
          <w:marTop w:val="0"/>
          <w:marBottom w:val="0"/>
          <w:divBdr>
            <w:top w:val="none" w:sz="0" w:space="0" w:color="auto"/>
            <w:left w:val="none" w:sz="0" w:space="0" w:color="auto"/>
            <w:bottom w:val="none" w:sz="0" w:space="0" w:color="auto"/>
            <w:right w:val="none" w:sz="0" w:space="0" w:color="auto"/>
          </w:divBdr>
        </w:div>
        <w:div w:id="710306078">
          <w:marLeft w:val="0"/>
          <w:marRight w:val="0"/>
          <w:marTop w:val="0"/>
          <w:marBottom w:val="0"/>
          <w:divBdr>
            <w:top w:val="none" w:sz="0" w:space="0" w:color="auto"/>
            <w:left w:val="none" w:sz="0" w:space="0" w:color="auto"/>
            <w:bottom w:val="none" w:sz="0" w:space="0" w:color="auto"/>
            <w:right w:val="none" w:sz="0" w:space="0" w:color="auto"/>
          </w:divBdr>
        </w:div>
        <w:div w:id="716776923">
          <w:marLeft w:val="0"/>
          <w:marRight w:val="0"/>
          <w:marTop w:val="0"/>
          <w:marBottom w:val="0"/>
          <w:divBdr>
            <w:top w:val="none" w:sz="0" w:space="0" w:color="auto"/>
            <w:left w:val="none" w:sz="0" w:space="0" w:color="auto"/>
            <w:bottom w:val="none" w:sz="0" w:space="0" w:color="auto"/>
            <w:right w:val="none" w:sz="0" w:space="0" w:color="auto"/>
          </w:divBdr>
        </w:div>
        <w:div w:id="725494602">
          <w:marLeft w:val="0"/>
          <w:marRight w:val="0"/>
          <w:marTop w:val="0"/>
          <w:marBottom w:val="0"/>
          <w:divBdr>
            <w:top w:val="none" w:sz="0" w:space="0" w:color="auto"/>
            <w:left w:val="none" w:sz="0" w:space="0" w:color="auto"/>
            <w:bottom w:val="none" w:sz="0" w:space="0" w:color="auto"/>
            <w:right w:val="none" w:sz="0" w:space="0" w:color="auto"/>
          </w:divBdr>
        </w:div>
        <w:div w:id="730150290">
          <w:marLeft w:val="0"/>
          <w:marRight w:val="0"/>
          <w:marTop w:val="0"/>
          <w:marBottom w:val="0"/>
          <w:divBdr>
            <w:top w:val="none" w:sz="0" w:space="0" w:color="auto"/>
            <w:left w:val="none" w:sz="0" w:space="0" w:color="auto"/>
            <w:bottom w:val="none" w:sz="0" w:space="0" w:color="auto"/>
            <w:right w:val="none" w:sz="0" w:space="0" w:color="auto"/>
          </w:divBdr>
        </w:div>
        <w:div w:id="737441464">
          <w:marLeft w:val="0"/>
          <w:marRight w:val="0"/>
          <w:marTop w:val="0"/>
          <w:marBottom w:val="0"/>
          <w:divBdr>
            <w:top w:val="none" w:sz="0" w:space="0" w:color="auto"/>
            <w:left w:val="none" w:sz="0" w:space="0" w:color="auto"/>
            <w:bottom w:val="none" w:sz="0" w:space="0" w:color="auto"/>
            <w:right w:val="none" w:sz="0" w:space="0" w:color="auto"/>
          </w:divBdr>
        </w:div>
        <w:div w:id="738787377">
          <w:marLeft w:val="0"/>
          <w:marRight w:val="0"/>
          <w:marTop w:val="0"/>
          <w:marBottom w:val="0"/>
          <w:divBdr>
            <w:top w:val="none" w:sz="0" w:space="0" w:color="auto"/>
            <w:left w:val="none" w:sz="0" w:space="0" w:color="auto"/>
            <w:bottom w:val="none" w:sz="0" w:space="0" w:color="auto"/>
            <w:right w:val="none" w:sz="0" w:space="0" w:color="auto"/>
          </w:divBdr>
        </w:div>
        <w:div w:id="742483301">
          <w:marLeft w:val="0"/>
          <w:marRight w:val="0"/>
          <w:marTop w:val="0"/>
          <w:marBottom w:val="0"/>
          <w:divBdr>
            <w:top w:val="none" w:sz="0" w:space="0" w:color="auto"/>
            <w:left w:val="none" w:sz="0" w:space="0" w:color="auto"/>
            <w:bottom w:val="none" w:sz="0" w:space="0" w:color="auto"/>
            <w:right w:val="none" w:sz="0" w:space="0" w:color="auto"/>
          </w:divBdr>
        </w:div>
        <w:div w:id="758864371">
          <w:marLeft w:val="0"/>
          <w:marRight w:val="0"/>
          <w:marTop w:val="0"/>
          <w:marBottom w:val="0"/>
          <w:divBdr>
            <w:top w:val="none" w:sz="0" w:space="0" w:color="auto"/>
            <w:left w:val="none" w:sz="0" w:space="0" w:color="auto"/>
            <w:bottom w:val="none" w:sz="0" w:space="0" w:color="auto"/>
            <w:right w:val="none" w:sz="0" w:space="0" w:color="auto"/>
          </w:divBdr>
        </w:div>
        <w:div w:id="762800716">
          <w:marLeft w:val="0"/>
          <w:marRight w:val="0"/>
          <w:marTop w:val="0"/>
          <w:marBottom w:val="0"/>
          <w:divBdr>
            <w:top w:val="none" w:sz="0" w:space="0" w:color="auto"/>
            <w:left w:val="none" w:sz="0" w:space="0" w:color="auto"/>
            <w:bottom w:val="none" w:sz="0" w:space="0" w:color="auto"/>
            <w:right w:val="none" w:sz="0" w:space="0" w:color="auto"/>
          </w:divBdr>
        </w:div>
        <w:div w:id="779179592">
          <w:marLeft w:val="0"/>
          <w:marRight w:val="0"/>
          <w:marTop w:val="0"/>
          <w:marBottom w:val="0"/>
          <w:divBdr>
            <w:top w:val="none" w:sz="0" w:space="0" w:color="auto"/>
            <w:left w:val="none" w:sz="0" w:space="0" w:color="auto"/>
            <w:bottom w:val="none" w:sz="0" w:space="0" w:color="auto"/>
            <w:right w:val="none" w:sz="0" w:space="0" w:color="auto"/>
          </w:divBdr>
        </w:div>
        <w:div w:id="797184670">
          <w:marLeft w:val="0"/>
          <w:marRight w:val="0"/>
          <w:marTop w:val="0"/>
          <w:marBottom w:val="0"/>
          <w:divBdr>
            <w:top w:val="none" w:sz="0" w:space="0" w:color="auto"/>
            <w:left w:val="none" w:sz="0" w:space="0" w:color="auto"/>
            <w:bottom w:val="none" w:sz="0" w:space="0" w:color="auto"/>
            <w:right w:val="none" w:sz="0" w:space="0" w:color="auto"/>
          </w:divBdr>
        </w:div>
        <w:div w:id="800463108">
          <w:marLeft w:val="0"/>
          <w:marRight w:val="0"/>
          <w:marTop w:val="0"/>
          <w:marBottom w:val="0"/>
          <w:divBdr>
            <w:top w:val="none" w:sz="0" w:space="0" w:color="auto"/>
            <w:left w:val="none" w:sz="0" w:space="0" w:color="auto"/>
            <w:bottom w:val="none" w:sz="0" w:space="0" w:color="auto"/>
            <w:right w:val="none" w:sz="0" w:space="0" w:color="auto"/>
          </w:divBdr>
        </w:div>
        <w:div w:id="809135266">
          <w:marLeft w:val="0"/>
          <w:marRight w:val="0"/>
          <w:marTop w:val="0"/>
          <w:marBottom w:val="0"/>
          <w:divBdr>
            <w:top w:val="none" w:sz="0" w:space="0" w:color="auto"/>
            <w:left w:val="none" w:sz="0" w:space="0" w:color="auto"/>
            <w:bottom w:val="none" w:sz="0" w:space="0" w:color="auto"/>
            <w:right w:val="none" w:sz="0" w:space="0" w:color="auto"/>
          </w:divBdr>
        </w:div>
        <w:div w:id="826825249">
          <w:marLeft w:val="0"/>
          <w:marRight w:val="0"/>
          <w:marTop w:val="0"/>
          <w:marBottom w:val="0"/>
          <w:divBdr>
            <w:top w:val="none" w:sz="0" w:space="0" w:color="auto"/>
            <w:left w:val="none" w:sz="0" w:space="0" w:color="auto"/>
            <w:bottom w:val="none" w:sz="0" w:space="0" w:color="auto"/>
            <w:right w:val="none" w:sz="0" w:space="0" w:color="auto"/>
          </w:divBdr>
        </w:div>
        <w:div w:id="840202436">
          <w:marLeft w:val="0"/>
          <w:marRight w:val="0"/>
          <w:marTop w:val="0"/>
          <w:marBottom w:val="0"/>
          <w:divBdr>
            <w:top w:val="none" w:sz="0" w:space="0" w:color="auto"/>
            <w:left w:val="none" w:sz="0" w:space="0" w:color="auto"/>
            <w:bottom w:val="none" w:sz="0" w:space="0" w:color="auto"/>
            <w:right w:val="none" w:sz="0" w:space="0" w:color="auto"/>
          </w:divBdr>
        </w:div>
        <w:div w:id="852261411">
          <w:marLeft w:val="0"/>
          <w:marRight w:val="0"/>
          <w:marTop w:val="0"/>
          <w:marBottom w:val="0"/>
          <w:divBdr>
            <w:top w:val="none" w:sz="0" w:space="0" w:color="auto"/>
            <w:left w:val="none" w:sz="0" w:space="0" w:color="auto"/>
            <w:bottom w:val="none" w:sz="0" w:space="0" w:color="auto"/>
            <w:right w:val="none" w:sz="0" w:space="0" w:color="auto"/>
          </w:divBdr>
        </w:div>
        <w:div w:id="873615591">
          <w:marLeft w:val="0"/>
          <w:marRight w:val="0"/>
          <w:marTop w:val="0"/>
          <w:marBottom w:val="0"/>
          <w:divBdr>
            <w:top w:val="none" w:sz="0" w:space="0" w:color="auto"/>
            <w:left w:val="none" w:sz="0" w:space="0" w:color="auto"/>
            <w:bottom w:val="none" w:sz="0" w:space="0" w:color="auto"/>
            <w:right w:val="none" w:sz="0" w:space="0" w:color="auto"/>
          </w:divBdr>
        </w:div>
        <w:div w:id="879131703">
          <w:marLeft w:val="0"/>
          <w:marRight w:val="0"/>
          <w:marTop w:val="0"/>
          <w:marBottom w:val="0"/>
          <w:divBdr>
            <w:top w:val="none" w:sz="0" w:space="0" w:color="auto"/>
            <w:left w:val="none" w:sz="0" w:space="0" w:color="auto"/>
            <w:bottom w:val="none" w:sz="0" w:space="0" w:color="auto"/>
            <w:right w:val="none" w:sz="0" w:space="0" w:color="auto"/>
          </w:divBdr>
        </w:div>
        <w:div w:id="881360776">
          <w:marLeft w:val="0"/>
          <w:marRight w:val="0"/>
          <w:marTop w:val="0"/>
          <w:marBottom w:val="0"/>
          <w:divBdr>
            <w:top w:val="none" w:sz="0" w:space="0" w:color="auto"/>
            <w:left w:val="none" w:sz="0" w:space="0" w:color="auto"/>
            <w:bottom w:val="none" w:sz="0" w:space="0" w:color="auto"/>
            <w:right w:val="none" w:sz="0" w:space="0" w:color="auto"/>
          </w:divBdr>
        </w:div>
        <w:div w:id="900167738">
          <w:marLeft w:val="0"/>
          <w:marRight w:val="0"/>
          <w:marTop w:val="0"/>
          <w:marBottom w:val="0"/>
          <w:divBdr>
            <w:top w:val="none" w:sz="0" w:space="0" w:color="auto"/>
            <w:left w:val="none" w:sz="0" w:space="0" w:color="auto"/>
            <w:bottom w:val="none" w:sz="0" w:space="0" w:color="auto"/>
            <w:right w:val="none" w:sz="0" w:space="0" w:color="auto"/>
          </w:divBdr>
        </w:div>
        <w:div w:id="919370839">
          <w:marLeft w:val="0"/>
          <w:marRight w:val="0"/>
          <w:marTop w:val="0"/>
          <w:marBottom w:val="0"/>
          <w:divBdr>
            <w:top w:val="none" w:sz="0" w:space="0" w:color="auto"/>
            <w:left w:val="none" w:sz="0" w:space="0" w:color="auto"/>
            <w:bottom w:val="none" w:sz="0" w:space="0" w:color="auto"/>
            <w:right w:val="none" w:sz="0" w:space="0" w:color="auto"/>
          </w:divBdr>
        </w:div>
        <w:div w:id="920912590">
          <w:marLeft w:val="0"/>
          <w:marRight w:val="0"/>
          <w:marTop w:val="0"/>
          <w:marBottom w:val="0"/>
          <w:divBdr>
            <w:top w:val="none" w:sz="0" w:space="0" w:color="auto"/>
            <w:left w:val="none" w:sz="0" w:space="0" w:color="auto"/>
            <w:bottom w:val="none" w:sz="0" w:space="0" w:color="auto"/>
            <w:right w:val="none" w:sz="0" w:space="0" w:color="auto"/>
          </w:divBdr>
        </w:div>
        <w:div w:id="925190553">
          <w:marLeft w:val="0"/>
          <w:marRight w:val="0"/>
          <w:marTop w:val="0"/>
          <w:marBottom w:val="0"/>
          <w:divBdr>
            <w:top w:val="none" w:sz="0" w:space="0" w:color="auto"/>
            <w:left w:val="none" w:sz="0" w:space="0" w:color="auto"/>
            <w:bottom w:val="none" w:sz="0" w:space="0" w:color="auto"/>
            <w:right w:val="none" w:sz="0" w:space="0" w:color="auto"/>
          </w:divBdr>
        </w:div>
        <w:div w:id="927032669">
          <w:marLeft w:val="0"/>
          <w:marRight w:val="0"/>
          <w:marTop w:val="0"/>
          <w:marBottom w:val="0"/>
          <w:divBdr>
            <w:top w:val="none" w:sz="0" w:space="0" w:color="auto"/>
            <w:left w:val="none" w:sz="0" w:space="0" w:color="auto"/>
            <w:bottom w:val="none" w:sz="0" w:space="0" w:color="auto"/>
            <w:right w:val="none" w:sz="0" w:space="0" w:color="auto"/>
          </w:divBdr>
        </w:div>
        <w:div w:id="934826503">
          <w:marLeft w:val="0"/>
          <w:marRight w:val="0"/>
          <w:marTop w:val="0"/>
          <w:marBottom w:val="0"/>
          <w:divBdr>
            <w:top w:val="none" w:sz="0" w:space="0" w:color="auto"/>
            <w:left w:val="none" w:sz="0" w:space="0" w:color="auto"/>
            <w:bottom w:val="none" w:sz="0" w:space="0" w:color="auto"/>
            <w:right w:val="none" w:sz="0" w:space="0" w:color="auto"/>
          </w:divBdr>
        </w:div>
        <w:div w:id="938950179">
          <w:marLeft w:val="0"/>
          <w:marRight w:val="0"/>
          <w:marTop w:val="0"/>
          <w:marBottom w:val="0"/>
          <w:divBdr>
            <w:top w:val="none" w:sz="0" w:space="0" w:color="auto"/>
            <w:left w:val="none" w:sz="0" w:space="0" w:color="auto"/>
            <w:bottom w:val="none" w:sz="0" w:space="0" w:color="auto"/>
            <w:right w:val="none" w:sz="0" w:space="0" w:color="auto"/>
          </w:divBdr>
        </w:div>
        <w:div w:id="949625125">
          <w:marLeft w:val="0"/>
          <w:marRight w:val="0"/>
          <w:marTop w:val="0"/>
          <w:marBottom w:val="0"/>
          <w:divBdr>
            <w:top w:val="none" w:sz="0" w:space="0" w:color="auto"/>
            <w:left w:val="none" w:sz="0" w:space="0" w:color="auto"/>
            <w:bottom w:val="none" w:sz="0" w:space="0" w:color="auto"/>
            <w:right w:val="none" w:sz="0" w:space="0" w:color="auto"/>
          </w:divBdr>
        </w:div>
        <w:div w:id="956528926">
          <w:marLeft w:val="0"/>
          <w:marRight w:val="0"/>
          <w:marTop w:val="0"/>
          <w:marBottom w:val="0"/>
          <w:divBdr>
            <w:top w:val="none" w:sz="0" w:space="0" w:color="auto"/>
            <w:left w:val="none" w:sz="0" w:space="0" w:color="auto"/>
            <w:bottom w:val="none" w:sz="0" w:space="0" w:color="auto"/>
            <w:right w:val="none" w:sz="0" w:space="0" w:color="auto"/>
          </w:divBdr>
        </w:div>
        <w:div w:id="974137602">
          <w:marLeft w:val="0"/>
          <w:marRight w:val="0"/>
          <w:marTop w:val="0"/>
          <w:marBottom w:val="0"/>
          <w:divBdr>
            <w:top w:val="none" w:sz="0" w:space="0" w:color="auto"/>
            <w:left w:val="none" w:sz="0" w:space="0" w:color="auto"/>
            <w:bottom w:val="none" w:sz="0" w:space="0" w:color="auto"/>
            <w:right w:val="none" w:sz="0" w:space="0" w:color="auto"/>
          </w:divBdr>
        </w:div>
        <w:div w:id="983898394">
          <w:marLeft w:val="0"/>
          <w:marRight w:val="0"/>
          <w:marTop w:val="0"/>
          <w:marBottom w:val="0"/>
          <w:divBdr>
            <w:top w:val="none" w:sz="0" w:space="0" w:color="auto"/>
            <w:left w:val="none" w:sz="0" w:space="0" w:color="auto"/>
            <w:bottom w:val="none" w:sz="0" w:space="0" w:color="auto"/>
            <w:right w:val="none" w:sz="0" w:space="0" w:color="auto"/>
          </w:divBdr>
        </w:div>
        <w:div w:id="984435550">
          <w:marLeft w:val="0"/>
          <w:marRight w:val="0"/>
          <w:marTop w:val="0"/>
          <w:marBottom w:val="0"/>
          <w:divBdr>
            <w:top w:val="none" w:sz="0" w:space="0" w:color="auto"/>
            <w:left w:val="none" w:sz="0" w:space="0" w:color="auto"/>
            <w:bottom w:val="none" w:sz="0" w:space="0" w:color="auto"/>
            <w:right w:val="none" w:sz="0" w:space="0" w:color="auto"/>
          </w:divBdr>
        </w:div>
        <w:div w:id="989987223">
          <w:marLeft w:val="0"/>
          <w:marRight w:val="0"/>
          <w:marTop w:val="0"/>
          <w:marBottom w:val="0"/>
          <w:divBdr>
            <w:top w:val="none" w:sz="0" w:space="0" w:color="auto"/>
            <w:left w:val="none" w:sz="0" w:space="0" w:color="auto"/>
            <w:bottom w:val="none" w:sz="0" w:space="0" w:color="auto"/>
            <w:right w:val="none" w:sz="0" w:space="0" w:color="auto"/>
          </w:divBdr>
        </w:div>
        <w:div w:id="991835520">
          <w:marLeft w:val="0"/>
          <w:marRight w:val="0"/>
          <w:marTop w:val="0"/>
          <w:marBottom w:val="0"/>
          <w:divBdr>
            <w:top w:val="none" w:sz="0" w:space="0" w:color="auto"/>
            <w:left w:val="none" w:sz="0" w:space="0" w:color="auto"/>
            <w:bottom w:val="none" w:sz="0" w:space="0" w:color="auto"/>
            <w:right w:val="none" w:sz="0" w:space="0" w:color="auto"/>
          </w:divBdr>
        </w:div>
        <w:div w:id="992875190">
          <w:marLeft w:val="0"/>
          <w:marRight w:val="0"/>
          <w:marTop w:val="0"/>
          <w:marBottom w:val="0"/>
          <w:divBdr>
            <w:top w:val="none" w:sz="0" w:space="0" w:color="auto"/>
            <w:left w:val="none" w:sz="0" w:space="0" w:color="auto"/>
            <w:bottom w:val="none" w:sz="0" w:space="0" w:color="auto"/>
            <w:right w:val="none" w:sz="0" w:space="0" w:color="auto"/>
          </w:divBdr>
        </w:div>
        <w:div w:id="994338626">
          <w:marLeft w:val="0"/>
          <w:marRight w:val="0"/>
          <w:marTop w:val="0"/>
          <w:marBottom w:val="0"/>
          <w:divBdr>
            <w:top w:val="none" w:sz="0" w:space="0" w:color="auto"/>
            <w:left w:val="none" w:sz="0" w:space="0" w:color="auto"/>
            <w:bottom w:val="none" w:sz="0" w:space="0" w:color="auto"/>
            <w:right w:val="none" w:sz="0" w:space="0" w:color="auto"/>
          </w:divBdr>
        </w:div>
        <w:div w:id="1024597019">
          <w:marLeft w:val="0"/>
          <w:marRight w:val="0"/>
          <w:marTop w:val="0"/>
          <w:marBottom w:val="0"/>
          <w:divBdr>
            <w:top w:val="none" w:sz="0" w:space="0" w:color="auto"/>
            <w:left w:val="none" w:sz="0" w:space="0" w:color="auto"/>
            <w:bottom w:val="none" w:sz="0" w:space="0" w:color="auto"/>
            <w:right w:val="none" w:sz="0" w:space="0" w:color="auto"/>
          </w:divBdr>
        </w:div>
        <w:div w:id="1026828705">
          <w:marLeft w:val="0"/>
          <w:marRight w:val="0"/>
          <w:marTop w:val="0"/>
          <w:marBottom w:val="0"/>
          <w:divBdr>
            <w:top w:val="none" w:sz="0" w:space="0" w:color="auto"/>
            <w:left w:val="none" w:sz="0" w:space="0" w:color="auto"/>
            <w:bottom w:val="none" w:sz="0" w:space="0" w:color="auto"/>
            <w:right w:val="none" w:sz="0" w:space="0" w:color="auto"/>
          </w:divBdr>
        </w:div>
        <w:div w:id="1040521380">
          <w:marLeft w:val="0"/>
          <w:marRight w:val="0"/>
          <w:marTop w:val="0"/>
          <w:marBottom w:val="0"/>
          <w:divBdr>
            <w:top w:val="none" w:sz="0" w:space="0" w:color="auto"/>
            <w:left w:val="none" w:sz="0" w:space="0" w:color="auto"/>
            <w:bottom w:val="none" w:sz="0" w:space="0" w:color="auto"/>
            <w:right w:val="none" w:sz="0" w:space="0" w:color="auto"/>
          </w:divBdr>
        </w:div>
        <w:div w:id="1054357086">
          <w:marLeft w:val="0"/>
          <w:marRight w:val="0"/>
          <w:marTop w:val="0"/>
          <w:marBottom w:val="0"/>
          <w:divBdr>
            <w:top w:val="none" w:sz="0" w:space="0" w:color="auto"/>
            <w:left w:val="none" w:sz="0" w:space="0" w:color="auto"/>
            <w:bottom w:val="none" w:sz="0" w:space="0" w:color="auto"/>
            <w:right w:val="none" w:sz="0" w:space="0" w:color="auto"/>
          </w:divBdr>
        </w:div>
        <w:div w:id="1057775349">
          <w:marLeft w:val="0"/>
          <w:marRight w:val="0"/>
          <w:marTop w:val="0"/>
          <w:marBottom w:val="0"/>
          <w:divBdr>
            <w:top w:val="none" w:sz="0" w:space="0" w:color="auto"/>
            <w:left w:val="none" w:sz="0" w:space="0" w:color="auto"/>
            <w:bottom w:val="none" w:sz="0" w:space="0" w:color="auto"/>
            <w:right w:val="none" w:sz="0" w:space="0" w:color="auto"/>
          </w:divBdr>
        </w:div>
        <w:div w:id="1066680760">
          <w:marLeft w:val="0"/>
          <w:marRight w:val="0"/>
          <w:marTop w:val="0"/>
          <w:marBottom w:val="0"/>
          <w:divBdr>
            <w:top w:val="none" w:sz="0" w:space="0" w:color="auto"/>
            <w:left w:val="none" w:sz="0" w:space="0" w:color="auto"/>
            <w:bottom w:val="none" w:sz="0" w:space="0" w:color="auto"/>
            <w:right w:val="none" w:sz="0" w:space="0" w:color="auto"/>
          </w:divBdr>
        </w:div>
        <w:div w:id="1069577432">
          <w:marLeft w:val="0"/>
          <w:marRight w:val="0"/>
          <w:marTop w:val="0"/>
          <w:marBottom w:val="0"/>
          <w:divBdr>
            <w:top w:val="none" w:sz="0" w:space="0" w:color="auto"/>
            <w:left w:val="none" w:sz="0" w:space="0" w:color="auto"/>
            <w:bottom w:val="none" w:sz="0" w:space="0" w:color="auto"/>
            <w:right w:val="none" w:sz="0" w:space="0" w:color="auto"/>
          </w:divBdr>
        </w:div>
        <w:div w:id="1082946258">
          <w:marLeft w:val="0"/>
          <w:marRight w:val="0"/>
          <w:marTop w:val="0"/>
          <w:marBottom w:val="0"/>
          <w:divBdr>
            <w:top w:val="none" w:sz="0" w:space="0" w:color="auto"/>
            <w:left w:val="none" w:sz="0" w:space="0" w:color="auto"/>
            <w:bottom w:val="none" w:sz="0" w:space="0" w:color="auto"/>
            <w:right w:val="none" w:sz="0" w:space="0" w:color="auto"/>
          </w:divBdr>
        </w:div>
        <w:div w:id="1088962910">
          <w:marLeft w:val="0"/>
          <w:marRight w:val="0"/>
          <w:marTop w:val="0"/>
          <w:marBottom w:val="0"/>
          <w:divBdr>
            <w:top w:val="none" w:sz="0" w:space="0" w:color="auto"/>
            <w:left w:val="none" w:sz="0" w:space="0" w:color="auto"/>
            <w:bottom w:val="none" w:sz="0" w:space="0" w:color="auto"/>
            <w:right w:val="none" w:sz="0" w:space="0" w:color="auto"/>
          </w:divBdr>
        </w:div>
        <w:div w:id="1093281475">
          <w:marLeft w:val="0"/>
          <w:marRight w:val="0"/>
          <w:marTop w:val="0"/>
          <w:marBottom w:val="0"/>
          <w:divBdr>
            <w:top w:val="none" w:sz="0" w:space="0" w:color="auto"/>
            <w:left w:val="none" w:sz="0" w:space="0" w:color="auto"/>
            <w:bottom w:val="none" w:sz="0" w:space="0" w:color="auto"/>
            <w:right w:val="none" w:sz="0" w:space="0" w:color="auto"/>
          </w:divBdr>
        </w:div>
        <w:div w:id="1094133877">
          <w:marLeft w:val="0"/>
          <w:marRight w:val="0"/>
          <w:marTop w:val="0"/>
          <w:marBottom w:val="0"/>
          <w:divBdr>
            <w:top w:val="none" w:sz="0" w:space="0" w:color="auto"/>
            <w:left w:val="none" w:sz="0" w:space="0" w:color="auto"/>
            <w:bottom w:val="none" w:sz="0" w:space="0" w:color="auto"/>
            <w:right w:val="none" w:sz="0" w:space="0" w:color="auto"/>
          </w:divBdr>
        </w:div>
        <w:div w:id="1098871253">
          <w:marLeft w:val="0"/>
          <w:marRight w:val="0"/>
          <w:marTop w:val="0"/>
          <w:marBottom w:val="0"/>
          <w:divBdr>
            <w:top w:val="none" w:sz="0" w:space="0" w:color="auto"/>
            <w:left w:val="none" w:sz="0" w:space="0" w:color="auto"/>
            <w:bottom w:val="none" w:sz="0" w:space="0" w:color="auto"/>
            <w:right w:val="none" w:sz="0" w:space="0" w:color="auto"/>
          </w:divBdr>
        </w:div>
        <w:div w:id="1115902110">
          <w:marLeft w:val="0"/>
          <w:marRight w:val="0"/>
          <w:marTop w:val="0"/>
          <w:marBottom w:val="0"/>
          <w:divBdr>
            <w:top w:val="none" w:sz="0" w:space="0" w:color="auto"/>
            <w:left w:val="none" w:sz="0" w:space="0" w:color="auto"/>
            <w:bottom w:val="none" w:sz="0" w:space="0" w:color="auto"/>
            <w:right w:val="none" w:sz="0" w:space="0" w:color="auto"/>
          </w:divBdr>
        </w:div>
        <w:div w:id="1139883144">
          <w:marLeft w:val="0"/>
          <w:marRight w:val="0"/>
          <w:marTop w:val="0"/>
          <w:marBottom w:val="0"/>
          <w:divBdr>
            <w:top w:val="none" w:sz="0" w:space="0" w:color="auto"/>
            <w:left w:val="none" w:sz="0" w:space="0" w:color="auto"/>
            <w:bottom w:val="none" w:sz="0" w:space="0" w:color="auto"/>
            <w:right w:val="none" w:sz="0" w:space="0" w:color="auto"/>
          </w:divBdr>
        </w:div>
        <w:div w:id="1152677009">
          <w:marLeft w:val="0"/>
          <w:marRight w:val="0"/>
          <w:marTop w:val="0"/>
          <w:marBottom w:val="0"/>
          <w:divBdr>
            <w:top w:val="none" w:sz="0" w:space="0" w:color="auto"/>
            <w:left w:val="none" w:sz="0" w:space="0" w:color="auto"/>
            <w:bottom w:val="none" w:sz="0" w:space="0" w:color="auto"/>
            <w:right w:val="none" w:sz="0" w:space="0" w:color="auto"/>
          </w:divBdr>
        </w:div>
        <w:div w:id="1158617142">
          <w:marLeft w:val="0"/>
          <w:marRight w:val="0"/>
          <w:marTop w:val="0"/>
          <w:marBottom w:val="0"/>
          <w:divBdr>
            <w:top w:val="none" w:sz="0" w:space="0" w:color="auto"/>
            <w:left w:val="none" w:sz="0" w:space="0" w:color="auto"/>
            <w:bottom w:val="none" w:sz="0" w:space="0" w:color="auto"/>
            <w:right w:val="none" w:sz="0" w:space="0" w:color="auto"/>
          </w:divBdr>
        </w:div>
        <w:div w:id="1164706501">
          <w:marLeft w:val="0"/>
          <w:marRight w:val="0"/>
          <w:marTop w:val="0"/>
          <w:marBottom w:val="0"/>
          <w:divBdr>
            <w:top w:val="none" w:sz="0" w:space="0" w:color="auto"/>
            <w:left w:val="none" w:sz="0" w:space="0" w:color="auto"/>
            <w:bottom w:val="none" w:sz="0" w:space="0" w:color="auto"/>
            <w:right w:val="none" w:sz="0" w:space="0" w:color="auto"/>
          </w:divBdr>
        </w:div>
        <w:div w:id="1169639712">
          <w:marLeft w:val="0"/>
          <w:marRight w:val="0"/>
          <w:marTop w:val="0"/>
          <w:marBottom w:val="0"/>
          <w:divBdr>
            <w:top w:val="none" w:sz="0" w:space="0" w:color="auto"/>
            <w:left w:val="none" w:sz="0" w:space="0" w:color="auto"/>
            <w:bottom w:val="none" w:sz="0" w:space="0" w:color="auto"/>
            <w:right w:val="none" w:sz="0" w:space="0" w:color="auto"/>
          </w:divBdr>
        </w:div>
        <w:div w:id="1172574758">
          <w:marLeft w:val="0"/>
          <w:marRight w:val="0"/>
          <w:marTop w:val="0"/>
          <w:marBottom w:val="0"/>
          <w:divBdr>
            <w:top w:val="none" w:sz="0" w:space="0" w:color="auto"/>
            <w:left w:val="none" w:sz="0" w:space="0" w:color="auto"/>
            <w:bottom w:val="none" w:sz="0" w:space="0" w:color="auto"/>
            <w:right w:val="none" w:sz="0" w:space="0" w:color="auto"/>
          </w:divBdr>
        </w:div>
        <w:div w:id="1192574677">
          <w:marLeft w:val="0"/>
          <w:marRight w:val="0"/>
          <w:marTop w:val="0"/>
          <w:marBottom w:val="0"/>
          <w:divBdr>
            <w:top w:val="none" w:sz="0" w:space="0" w:color="auto"/>
            <w:left w:val="none" w:sz="0" w:space="0" w:color="auto"/>
            <w:bottom w:val="none" w:sz="0" w:space="0" w:color="auto"/>
            <w:right w:val="none" w:sz="0" w:space="0" w:color="auto"/>
          </w:divBdr>
        </w:div>
        <w:div w:id="1199514904">
          <w:marLeft w:val="0"/>
          <w:marRight w:val="0"/>
          <w:marTop w:val="0"/>
          <w:marBottom w:val="0"/>
          <w:divBdr>
            <w:top w:val="none" w:sz="0" w:space="0" w:color="auto"/>
            <w:left w:val="none" w:sz="0" w:space="0" w:color="auto"/>
            <w:bottom w:val="none" w:sz="0" w:space="0" w:color="auto"/>
            <w:right w:val="none" w:sz="0" w:space="0" w:color="auto"/>
          </w:divBdr>
        </w:div>
        <w:div w:id="1219123093">
          <w:marLeft w:val="0"/>
          <w:marRight w:val="0"/>
          <w:marTop w:val="0"/>
          <w:marBottom w:val="0"/>
          <w:divBdr>
            <w:top w:val="none" w:sz="0" w:space="0" w:color="auto"/>
            <w:left w:val="none" w:sz="0" w:space="0" w:color="auto"/>
            <w:bottom w:val="none" w:sz="0" w:space="0" w:color="auto"/>
            <w:right w:val="none" w:sz="0" w:space="0" w:color="auto"/>
          </w:divBdr>
        </w:div>
        <w:div w:id="1227960191">
          <w:marLeft w:val="0"/>
          <w:marRight w:val="0"/>
          <w:marTop w:val="0"/>
          <w:marBottom w:val="0"/>
          <w:divBdr>
            <w:top w:val="none" w:sz="0" w:space="0" w:color="auto"/>
            <w:left w:val="none" w:sz="0" w:space="0" w:color="auto"/>
            <w:bottom w:val="none" w:sz="0" w:space="0" w:color="auto"/>
            <w:right w:val="none" w:sz="0" w:space="0" w:color="auto"/>
          </w:divBdr>
        </w:div>
        <w:div w:id="1233737784">
          <w:marLeft w:val="0"/>
          <w:marRight w:val="0"/>
          <w:marTop w:val="0"/>
          <w:marBottom w:val="0"/>
          <w:divBdr>
            <w:top w:val="none" w:sz="0" w:space="0" w:color="auto"/>
            <w:left w:val="none" w:sz="0" w:space="0" w:color="auto"/>
            <w:bottom w:val="none" w:sz="0" w:space="0" w:color="auto"/>
            <w:right w:val="none" w:sz="0" w:space="0" w:color="auto"/>
          </w:divBdr>
        </w:div>
        <w:div w:id="1283271417">
          <w:marLeft w:val="0"/>
          <w:marRight w:val="0"/>
          <w:marTop w:val="0"/>
          <w:marBottom w:val="0"/>
          <w:divBdr>
            <w:top w:val="none" w:sz="0" w:space="0" w:color="auto"/>
            <w:left w:val="none" w:sz="0" w:space="0" w:color="auto"/>
            <w:bottom w:val="none" w:sz="0" w:space="0" w:color="auto"/>
            <w:right w:val="none" w:sz="0" w:space="0" w:color="auto"/>
          </w:divBdr>
        </w:div>
        <w:div w:id="1287270334">
          <w:marLeft w:val="0"/>
          <w:marRight w:val="0"/>
          <w:marTop w:val="0"/>
          <w:marBottom w:val="0"/>
          <w:divBdr>
            <w:top w:val="none" w:sz="0" w:space="0" w:color="auto"/>
            <w:left w:val="none" w:sz="0" w:space="0" w:color="auto"/>
            <w:bottom w:val="none" w:sz="0" w:space="0" w:color="auto"/>
            <w:right w:val="none" w:sz="0" w:space="0" w:color="auto"/>
          </w:divBdr>
        </w:div>
        <w:div w:id="1290237640">
          <w:marLeft w:val="0"/>
          <w:marRight w:val="0"/>
          <w:marTop w:val="0"/>
          <w:marBottom w:val="0"/>
          <w:divBdr>
            <w:top w:val="none" w:sz="0" w:space="0" w:color="auto"/>
            <w:left w:val="none" w:sz="0" w:space="0" w:color="auto"/>
            <w:bottom w:val="none" w:sz="0" w:space="0" w:color="auto"/>
            <w:right w:val="none" w:sz="0" w:space="0" w:color="auto"/>
          </w:divBdr>
        </w:div>
        <w:div w:id="1294209312">
          <w:marLeft w:val="0"/>
          <w:marRight w:val="0"/>
          <w:marTop w:val="0"/>
          <w:marBottom w:val="0"/>
          <w:divBdr>
            <w:top w:val="none" w:sz="0" w:space="0" w:color="auto"/>
            <w:left w:val="none" w:sz="0" w:space="0" w:color="auto"/>
            <w:bottom w:val="none" w:sz="0" w:space="0" w:color="auto"/>
            <w:right w:val="none" w:sz="0" w:space="0" w:color="auto"/>
          </w:divBdr>
        </w:div>
        <w:div w:id="1310207966">
          <w:marLeft w:val="0"/>
          <w:marRight w:val="0"/>
          <w:marTop w:val="0"/>
          <w:marBottom w:val="0"/>
          <w:divBdr>
            <w:top w:val="none" w:sz="0" w:space="0" w:color="auto"/>
            <w:left w:val="none" w:sz="0" w:space="0" w:color="auto"/>
            <w:bottom w:val="none" w:sz="0" w:space="0" w:color="auto"/>
            <w:right w:val="none" w:sz="0" w:space="0" w:color="auto"/>
          </w:divBdr>
        </w:div>
        <w:div w:id="1316297877">
          <w:marLeft w:val="0"/>
          <w:marRight w:val="0"/>
          <w:marTop w:val="0"/>
          <w:marBottom w:val="0"/>
          <w:divBdr>
            <w:top w:val="none" w:sz="0" w:space="0" w:color="auto"/>
            <w:left w:val="none" w:sz="0" w:space="0" w:color="auto"/>
            <w:bottom w:val="none" w:sz="0" w:space="0" w:color="auto"/>
            <w:right w:val="none" w:sz="0" w:space="0" w:color="auto"/>
          </w:divBdr>
        </w:div>
        <w:div w:id="1322155260">
          <w:marLeft w:val="0"/>
          <w:marRight w:val="0"/>
          <w:marTop w:val="0"/>
          <w:marBottom w:val="0"/>
          <w:divBdr>
            <w:top w:val="none" w:sz="0" w:space="0" w:color="auto"/>
            <w:left w:val="none" w:sz="0" w:space="0" w:color="auto"/>
            <w:bottom w:val="none" w:sz="0" w:space="0" w:color="auto"/>
            <w:right w:val="none" w:sz="0" w:space="0" w:color="auto"/>
          </w:divBdr>
        </w:div>
        <w:div w:id="1333798699">
          <w:marLeft w:val="0"/>
          <w:marRight w:val="0"/>
          <w:marTop w:val="0"/>
          <w:marBottom w:val="0"/>
          <w:divBdr>
            <w:top w:val="none" w:sz="0" w:space="0" w:color="auto"/>
            <w:left w:val="none" w:sz="0" w:space="0" w:color="auto"/>
            <w:bottom w:val="none" w:sz="0" w:space="0" w:color="auto"/>
            <w:right w:val="none" w:sz="0" w:space="0" w:color="auto"/>
          </w:divBdr>
        </w:div>
        <w:div w:id="1340280004">
          <w:marLeft w:val="0"/>
          <w:marRight w:val="0"/>
          <w:marTop w:val="0"/>
          <w:marBottom w:val="0"/>
          <w:divBdr>
            <w:top w:val="none" w:sz="0" w:space="0" w:color="auto"/>
            <w:left w:val="none" w:sz="0" w:space="0" w:color="auto"/>
            <w:bottom w:val="none" w:sz="0" w:space="0" w:color="auto"/>
            <w:right w:val="none" w:sz="0" w:space="0" w:color="auto"/>
          </w:divBdr>
        </w:div>
        <w:div w:id="1346975085">
          <w:marLeft w:val="0"/>
          <w:marRight w:val="0"/>
          <w:marTop w:val="0"/>
          <w:marBottom w:val="0"/>
          <w:divBdr>
            <w:top w:val="none" w:sz="0" w:space="0" w:color="auto"/>
            <w:left w:val="none" w:sz="0" w:space="0" w:color="auto"/>
            <w:bottom w:val="none" w:sz="0" w:space="0" w:color="auto"/>
            <w:right w:val="none" w:sz="0" w:space="0" w:color="auto"/>
          </w:divBdr>
        </w:div>
        <w:div w:id="1347711605">
          <w:marLeft w:val="0"/>
          <w:marRight w:val="0"/>
          <w:marTop w:val="0"/>
          <w:marBottom w:val="0"/>
          <w:divBdr>
            <w:top w:val="none" w:sz="0" w:space="0" w:color="auto"/>
            <w:left w:val="none" w:sz="0" w:space="0" w:color="auto"/>
            <w:bottom w:val="none" w:sz="0" w:space="0" w:color="auto"/>
            <w:right w:val="none" w:sz="0" w:space="0" w:color="auto"/>
          </w:divBdr>
        </w:div>
        <w:div w:id="1360231504">
          <w:marLeft w:val="0"/>
          <w:marRight w:val="0"/>
          <w:marTop w:val="0"/>
          <w:marBottom w:val="0"/>
          <w:divBdr>
            <w:top w:val="none" w:sz="0" w:space="0" w:color="auto"/>
            <w:left w:val="none" w:sz="0" w:space="0" w:color="auto"/>
            <w:bottom w:val="none" w:sz="0" w:space="0" w:color="auto"/>
            <w:right w:val="none" w:sz="0" w:space="0" w:color="auto"/>
          </w:divBdr>
        </w:div>
        <w:div w:id="1387532904">
          <w:marLeft w:val="0"/>
          <w:marRight w:val="0"/>
          <w:marTop w:val="0"/>
          <w:marBottom w:val="0"/>
          <w:divBdr>
            <w:top w:val="none" w:sz="0" w:space="0" w:color="auto"/>
            <w:left w:val="none" w:sz="0" w:space="0" w:color="auto"/>
            <w:bottom w:val="none" w:sz="0" w:space="0" w:color="auto"/>
            <w:right w:val="none" w:sz="0" w:space="0" w:color="auto"/>
          </w:divBdr>
        </w:div>
        <w:div w:id="1394507032">
          <w:marLeft w:val="0"/>
          <w:marRight w:val="0"/>
          <w:marTop w:val="0"/>
          <w:marBottom w:val="0"/>
          <w:divBdr>
            <w:top w:val="none" w:sz="0" w:space="0" w:color="auto"/>
            <w:left w:val="none" w:sz="0" w:space="0" w:color="auto"/>
            <w:bottom w:val="none" w:sz="0" w:space="0" w:color="auto"/>
            <w:right w:val="none" w:sz="0" w:space="0" w:color="auto"/>
          </w:divBdr>
        </w:div>
        <w:div w:id="1394739881">
          <w:marLeft w:val="0"/>
          <w:marRight w:val="0"/>
          <w:marTop w:val="0"/>
          <w:marBottom w:val="0"/>
          <w:divBdr>
            <w:top w:val="none" w:sz="0" w:space="0" w:color="auto"/>
            <w:left w:val="none" w:sz="0" w:space="0" w:color="auto"/>
            <w:bottom w:val="none" w:sz="0" w:space="0" w:color="auto"/>
            <w:right w:val="none" w:sz="0" w:space="0" w:color="auto"/>
          </w:divBdr>
        </w:div>
        <w:div w:id="1394810029">
          <w:marLeft w:val="0"/>
          <w:marRight w:val="0"/>
          <w:marTop w:val="0"/>
          <w:marBottom w:val="0"/>
          <w:divBdr>
            <w:top w:val="none" w:sz="0" w:space="0" w:color="auto"/>
            <w:left w:val="none" w:sz="0" w:space="0" w:color="auto"/>
            <w:bottom w:val="none" w:sz="0" w:space="0" w:color="auto"/>
            <w:right w:val="none" w:sz="0" w:space="0" w:color="auto"/>
          </w:divBdr>
        </w:div>
        <w:div w:id="1394962930">
          <w:marLeft w:val="0"/>
          <w:marRight w:val="0"/>
          <w:marTop w:val="0"/>
          <w:marBottom w:val="0"/>
          <w:divBdr>
            <w:top w:val="none" w:sz="0" w:space="0" w:color="auto"/>
            <w:left w:val="none" w:sz="0" w:space="0" w:color="auto"/>
            <w:bottom w:val="none" w:sz="0" w:space="0" w:color="auto"/>
            <w:right w:val="none" w:sz="0" w:space="0" w:color="auto"/>
          </w:divBdr>
        </w:div>
        <w:div w:id="1398166116">
          <w:marLeft w:val="0"/>
          <w:marRight w:val="0"/>
          <w:marTop w:val="0"/>
          <w:marBottom w:val="0"/>
          <w:divBdr>
            <w:top w:val="none" w:sz="0" w:space="0" w:color="auto"/>
            <w:left w:val="none" w:sz="0" w:space="0" w:color="auto"/>
            <w:bottom w:val="none" w:sz="0" w:space="0" w:color="auto"/>
            <w:right w:val="none" w:sz="0" w:space="0" w:color="auto"/>
          </w:divBdr>
        </w:div>
        <w:div w:id="1400709822">
          <w:marLeft w:val="0"/>
          <w:marRight w:val="0"/>
          <w:marTop w:val="0"/>
          <w:marBottom w:val="0"/>
          <w:divBdr>
            <w:top w:val="none" w:sz="0" w:space="0" w:color="auto"/>
            <w:left w:val="none" w:sz="0" w:space="0" w:color="auto"/>
            <w:bottom w:val="none" w:sz="0" w:space="0" w:color="auto"/>
            <w:right w:val="none" w:sz="0" w:space="0" w:color="auto"/>
          </w:divBdr>
        </w:div>
        <w:div w:id="1403063819">
          <w:marLeft w:val="0"/>
          <w:marRight w:val="0"/>
          <w:marTop w:val="0"/>
          <w:marBottom w:val="0"/>
          <w:divBdr>
            <w:top w:val="none" w:sz="0" w:space="0" w:color="auto"/>
            <w:left w:val="none" w:sz="0" w:space="0" w:color="auto"/>
            <w:bottom w:val="none" w:sz="0" w:space="0" w:color="auto"/>
            <w:right w:val="none" w:sz="0" w:space="0" w:color="auto"/>
          </w:divBdr>
        </w:div>
        <w:div w:id="1407262959">
          <w:marLeft w:val="0"/>
          <w:marRight w:val="0"/>
          <w:marTop w:val="0"/>
          <w:marBottom w:val="0"/>
          <w:divBdr>
            <w:top w:val="none" w:sz="0" w:space="0" w:color="auto"/>
            <w:left w:val="none" w:sz="0" w:space="0" w:color="auto"/>
            <w:bottom w:val="none" w:sz="0" w:space="0" w:color="auto"/>
            <w:right w:val="none" w:sz="0" w:space="0" w:color="auto"/>
          </w:divBdr>
        </w:div>
        <w:div w:id="1415319071">
          <w:marLeft w:val="0"/>
          <w:marRight w:val="0"/>
          <w:marTop w:val="0"/>
          <w:marBottom w:val="0"/>
          <w:divBdr>
            <w:top w:val="none" w:sz="0" w:space="0" w:color="auto"/>
            <w:left w:val="none" w:sz="0" w:space="0" w:color="auto"/>
            <w:bottom w:val="none" w:sz="0" w:space="0" w:color="auto"/>
            <w:right w:val="none" w:sz="0" w:space="0" w:color="auto"/>
          </w:divBdr>
        </w:div>
        <w:div w:id="1416631020">
          <w:marLeft w:val="0"/>
          <w:marRight w:val="0"/>
          <w:marTop w:val="0"/>
          <w:marBottom w:val="0"/>
          <w:divBdr>
            <w:top w:val="none" w:sz="0" w:space="0" w:color="auto"/>
            <w:left w:val="none" w:sz="0" w:space="0" w:color="auto"/>
            <w:bottom w:val="none" w:sz="0" w:space="0" w:color="auto"/>
            <w:right w:val="none" w:sz="0" w:space="0" w:color="auto"/>
          </w:divBdr>
        </w:div>
        <w:div w:id="1424494716">
          <w:marLeft w:val="0"/>
          <w:marRight w:val="0"/>
          <w:marTop w:val="0"/>
          <w:marBottom w:val="0"/>
          <w:divBdr>
            <w:top w:val="none" w:sz="0" w:space="0" w:color="auto"/>
            <w:left w:val="none" w:sz="0" w:space="0" w:color="auto"/>
            <w:bottom w:val="none" w:sz="0" w:space="0" w:color="auto"/>
            <w:right w:val="none" w:sz="0" w:space="0" w:color="auto"/>
          </w:divBdr>
        </w:div>
        <w:div w:id="1427144034">
          <w:marLeft w:val="0"/>
          <w:marRight w:val="0"/>
          <w:marTop w:val="0"/>
          <w:marBottom w:val="0"/>
          <w:divBdr>
            <w:top w:val="none" w:sz="0" w:space="0" w:color="auto"/>
            <w:left w:val="none" w:sz="0" w:space="0" w:color="auto"/>
            <w:bottom w:val="none" w:sz="0" w:space="0" w:color="auto"/>
            <w:right w:val="none" w:sz="0" w:space="0" w:color="auto"/>
          </w:divBdr>
        </w:div>
        <w:div w:id="1435594589">
          <w:marLeft w:val="0"/>
          <w:marRight w:val="0"/>
          <w:marTop w:val="0"/>
          <w:marBottom w:val="0"/>
          <w:divBdr>
            <w:top w:val="none" w:sz="0" w:space="0" w:color="auto"/>
            <w:left w:val="none" w:sz="0" w:space="0" w:color="auto"/>
            <w:bottom w:val="none" w:sz="0" w:space="0" w:color="auto"/>
            <w:right w:val="none" w:sz="0" w:space="0" w:color="auto"/>
          </w:divBdr>
        </w:div>
        <w:div w:id="1437675317">
          <w:marLeft w:val="0"/>
          <w:marRight w:val="0"/>
          <w:marTop w:val="0"/>
          <w:marBottom w:val="0"/>
          <w:divBdr>
            <w:top w:val="none" w:sz="0" w:space="0" w:color="auto"/>
            <w:left w:val="none" w:sz="0" w:space="0" w:color="auto"/>
            <w:bottom w:val="none" w:sz="0" w:space="0" w:color="auto"/>
            <w:right w:val="none" w:sz="0" w:space="0" w:color="auto"/>
          </w:divBdr>
        </w:div>
        <w:div w:id="1446802039">
          <w:marLeft w:val="0"/>
          <w:marRight w:val="0"/>
          <w:marTop w:val="0"/>
          <w:marBottom w:val="0"/>
          <w:divBdr>
            <w:top w:val="none" w:sz="0" w:space="0" w:color="auto"/>
            <w:left w:val="none" w:sz="0" w:space="0" w:color="auto"/>
            <w:bottom w:val="none" w:sz="0" w:space="0" w:color="auto"/>
            <w:right w:val="none" w:sz="0" w:space="0" w:color="auto"/>
          </w:divBdr>
        </w:div>
        <w:div w:id="1466776438">
          <w:marLeft w:val="0"/>
          <w:marRight w:val="0"/>
          <w:marTop w:val="0"/>
          <w:marBottom w:val="0"/>
          <w:divBdr>
            <w:top w:val="none" w:sz="0" w:space="0" w:color="auto"/>
            <w:left w:val="none" w:sz="0" w:space="0" w:color="auto"/>
            <w:bottom w:val="none" w:sz="0" w:space="0" w:color="auto"/>
            <w:right w:val="none" w:sz="0" w:space="0" w:color="auto"/>
          </w:divBdr>
        </w:div>
        <w:div w:id="1472866856">
          <w:marLeft w:val="0"/>
          <w:marRight w:val="0"/>
          <w:marTop w:val="0"/>
          <w:marBottom w:val="0"/>
          <w:divBdr>
            <w:top w:val="none" w:sz="0" w:space="0" w:color="auto"/>
            <w:left w:val="none" w:sz="0" w:space="0" w:color="auto"/>
            <w:bottom w:val="none" w:sz="0" w:space="0" w:color="auto"/>
            <w:right w:val="none" w:sz="0" w:space="0" w:color="auto"/>
          </w:divBdr>
        </w:div>
        <w:div w:id="1478110214">
          <w:marLeft w:val="0"/>
          <w:marRight w:val="0"/>
          <w:marTop w:val="0"/>
          <w:marBottom w:val="0"/>
          <w:divBdr>
            <w:top w:val="none" w:sz="0" w:space="0" w:color="auto"/>
            <w:left w:val="none" w:sz="0" w:space="0" w:color="auto"/>
            <w:bottom w:val="none" w:sz="0" w:space="0" w:color="auto"/>
            <w:right w:val="none" w:sz="0" w:space="0" w:color="auto"/>
          </w:divBdr>
        </w:div>
        <w:div w:id="1479880248">
          <w:marLeft w:val="0"/>
          <w:marRight w:val="0"/>
          <w:marTop w:val="0"/>
          <w:marBottom w:val="0"/>
          <w:divBdr>
            <w:top w:val="none" w:sz="0" w:space="0" w:color="auto"/>
            <w:left w:val="none" w:sz="0" w:space="0" w:color="auto"/>
            <w:bottom w:val="none" w:sz="0" w:space="0" w:color="auto"/>
            <w:right w:val="none" w:sz="0" w:space="0" w:color="auto"/>
          </w:divBdr>
        </w:div>
        <w:div w:id="1487668291">
          <w:marLeft w:val="0"/>
          <w:marRight w:val="0"/>
          <w:marTop w:val="0"/>
          <w:marBottom w:val="0"/>
          <w:divBdr>
            <w:top w:val="none" w:sz="0" w:space="0" w:color="auto"/>
            <w:left w:val="none" w:sz="0" w:space="0" w:color="auto"/>
            <w:bottom w:val="none" w:sz="0" w:space="0" w:color="auto"/>
            <w:right w:val="none" w:sz="0" w:space="0" w:color="auto"/>
          </w:divBdr>
        </w:div>
        <w:div w:id="1492676813">
          <w:marLeft w:val="0"/>
          <w:marRight w:val="0"/>
          <w:marTop w:val="0"/>
          <w:marBottom w:val="0"/>
          <w:divBdr>
            <w:top w:val="none" w:sz="0" w:space="0" w:color="auto"/>
            <w:left w:val="none" w:sz="0" w:space="0" w:color="auto"/>
            <w:bottom w:val="none" w:sz="0" w:space="0" w:color="auto"/>
            <w:right w:val="none" w:sz="0" w:space="0" w:color="auto"/>
          </w:divBdr>
        </w:div>
        <w:div w:id="1504738241">
          <w:marLeft w:val="0"/>
          <w:marRight w:val="0"/>
          <w:marTop w:val="0"/>
          <w:marBottom w:val="0"/>
          <w:divBdr>
            <w:top w:val="none" w:sz="0" w:space="0" w:color="auto"/>
            <w:left w:val="none" w:sz="0" w:space="0" w:color="auto"/>
            <w:bottom w:val="none" w:sz="0" w:space="0" w:color="auto"/>
            <w:right w:val="none" w:sz="0" w:space="0" w:color="auto"/>
          </w:divBdr>
        </w:div>
        <w:div w:id="1508522296">
          <w:marLeft w:val="0"/>
          <w:marRight w:val="0"/>
          <w:marTop w:val="0"/>
          <w:marBottom w:val="0"/>
          <w:divBdr>
            <w:top w:val="none" w:sz="0" w:space="0" w:color="auto"/>
            <w:left w:val="none" w:sz="0" w:space="0" w:color="auto"/>
            <w:bottom w:val="none" w:sz="0" w:space="0" w:color="auto"/>
            <w:right w:val="none" w:sz="0" w:space="0" w:color="auto"/>
          </w:divBdr>
        </w:div>
        <w:div w:id="1546598090">
          <w:marLeft w:val="0"/>
          <w:marRight w:val="0"/>
          <w:marTop w:val="0"/>
          <w:marBottom w:val="0"/>
          <w:divBdr>
            <w:top w:val="none" w:sz="0" w:space="0" w:color="auto"/>
            <w:left w:val="none" w:sz="0" w:space="0" w:color="auto"/>
            <w:bottom w:val="none" w:sz="0" w:space="0" w:color="auto"/>
            <w:right w:val="none" w:sz="0" w:space="0" w:color="auto"/>
          </w:divBdr>
        </w:div>
        <w:div w:id="1565332541">
          <w:marLeft w:val="0"/>
          <w:marRight w:val="0"/>
          <w:marTop w:val="0"/>
          <w:marBottom w:val="0"/>
          <w:divBdr>
            <w:top w:val="none" w:sz="0" w:space="0" w:color="auto"/>
            <w:left w:val="none" w:sz="0" w:space="0" w:color="auto"/>
            <w:bottom w:val="none" w:sz="0" w:space="0" w:color="auto"/>
            <w:right w:val="none" w:sz="0" w:space="0" w:color="auto"/>
          </w:divBdr>
        </w:div>
        <w:div w:id="1568953603">
          <w:marLeft w:val="0"/>
          <w:marRight w:val="0"/>
          <w:marTop w:val="0"/>
          <w:marBottom w:val="0"/>
          <w:divBdr>
            <w:top w:val="none" w:sz="0" w:space="0" w:color="auto"/>
            <w:left w:val="none" w:sz="0" w:space="0" w:color="auto"/>
            <w:bottom w:val="none" w:sz="0" w:space="0" w:color="auto"/>
            <w:right w:val="none" w:sz="0" w:space="0" w:color="auto"/>
          </w:divBdr>
        </w:div>
        <w:div w:id="1594389668">
          <w:marLeft w:val="0"/>
          <w:marRight w:val="0"/>
          <w:marTop w:val="0"/>
          <w:marBottom w:val="0"/>
          <w:divBdr>
            <w:top w:val="none" w:sz="0" w:space="0" w:color="auto"/>
            <w:left w:val="none" w:sz="0" w:space="0" w:color="auto"/>
            <w:bottom w:val="none" w:sz="0" w:space="0" w:color="auto"/>
            <w:right w:val="none" w:sz="0" w:space="0" w:color="auto"/>
          </w:divBdr>
        </w:div>
        <w:div w:id="1594896858">
          <w:marLeft w:val="0"/>
          <w:marRight w:val="0"/>
          <w:marTop w:val="0"/>
          <w:marBottom w:val="0"/>
          <w:divBdr>
            <w:top w:val="none" w:sz="0" w:space="0" w:color="auto"/>
            <w:left w:val="none" w:sz="0" w:space="0" w:color="auto"/>
            <w:bottom w:val="none" w:sz="0" w:space="0" w:color="auto"/>
            <w:right w:val="none" w:sz="0" w:space="0" w:color="auto"/>
          </w:divBdr>
        </w:div>
        <w:div w:id="1596668012">
          <w:marLeft w:val="0"/>
          <w:marRight w:val="0"/>
          <w:marTop w:val="0"/>
          <w:marBottom w:val="0"/>
          <w:divBdr>
            <w:top w:val="none" w:sz="0" w:space="0" w:color="auto"/>
            <w:left w:val="none" w:sz="0" w:space="0" w:color="auto"/>
            <w:bottom w:val="none" w:sz="0" w:space="0" w:color="auto"/>
            <w:right w:val="none" w:sz="0" w:space="0" w:color="auto"/>
          </w:divBdr>
        </w:div>
        <w:div w:id="1614020981">
          <w:marLeft w:val="0"/>
          <w:marRight w:val="0"/>
          <w:marTop w:val="0"/>
          <w:marBottom w:val="0"/>
          <w:divBdr>
            <w:top w:val="none" w:sz="0" w:space="0" w:color="auto"/>
            <w:left w:val="none" w:sz="0" w:space="0" w:color="auto"/>
            <w:bottom w:val="none" w:sz="0" w:space="0" w:color="auto"/>
            <w:right w:val="none" w:sz="0" w:space="0" w:color="auto"/>
          </w:divBdr>
        </w:div>
        <w:div w:id="1616525686">
          <w:marLeft w:val="0"/>
          <w:marRight w:val="0"/>
          <w:marTop w:val="0"/>
          <w:marBottom w:val="0"/>
          <w:divBdr>
            <w:top w:val="none" w:sz="0" w:space="0" w:color="auto"/>
            <w:left w:val="none" w:sz="0" w:space="0" w:color="auto"/>
            <w:bottom w:val="none" w:sz="0" w:space="0" w:color="auto"/>
            <w:right w:val="none" w:sz="0" w:space="0" w:color="auto"/>
          </w:divBdr>
        </w:div>
        <w:div w:id="1617105069">
          <w:marLeft w:val="0"/>
          <w:marRight w:val="0"/>
          <w:marTop w:val="0"/>
          <w:marBottom w:val="0"/>
          <w:divBdr>
            <w:top w:val="none" w:sz="0" w:space="0" w:color="auto"/>
            <w:left w:val="none" w:sz="0" w:space="0" w:color="auto"/>
            <w:bottom w:val="none" w:sz="0" w:space="0" w:color="auto"/>
            <w:right w:val="none" w:sz="0" w:space="0" w:color="auto"/>
          </w:divBdr>
        </w:div>
        <w:div w:id="1626765682">
          <w:marLeft w:val="0"/>
          <w:marRight w:val="0"/>
          <w:marTop w:val="0"/>
          <w:marBottom w:val="0"/>
          <w:divBdr>
            <w:top w:val="none" w:sz="0" w:space="0" w:color="auto"/>
            <w:left w:val="none" w:sz="0" w:space="0" w:color="auto"/>
            <w:bottom w:val="none" w:sz="0" w:space="0" w:color="auto"/>
            <w:right w:val="none" w:sz="0" w:space="0" w:color="auto"/>
          </w:divBdr>
        </w:div>
        <w:div w:id="1631857263">
          <w:marLeft w:val="0"/>
          <w:marRight w:val="0"/>
          <w:marTop w:val="0"/>
          <w:marBottom w:val="0"/>
          <w:divBdr>
            <w:top w:val="none" w:sz="0" w:space="0" w:color="auto"/>
            <w:left w:val="none" w:sz="0" w:space="0" w:color="auto"/>
            <w:bottom w:val="none" w:sz="0" w:space="0" w:color="auto"/>
            <w:right w:val="none" w:sz="0" w:space="0" w:color="auto"/>
          </w:divBdr>
        </w:div>
        <w:div w:id="1636569388">
          <w:marLeft w:val="0"/>
          <w:marRight w:val="0"/>
          <w:marTop w:val="0"/>
          <w:marBottom w:val="0"/>
          <w:divBdr>
            <w:top w:val="none" w:sz="0" w:space="0" w:color="auto"/>
            <w:left w:val="none" w:sz="0" w:space="0" w:color="auto"/>
            <w:bottom w:val="none" w:sz="0" w:space="0" w:color="auto"/>
            <w:right w:val="none" w:sz="0" w:space="0" w:color="auto"/>
          </w:divBdr>
        </w:div>
        <w:div w:id="1650210462">
          <w:marLeft w:val="0"/>
          <w:marRight w:val="0"/>
          <w:marTop w:val="0"/>
          <w:marBottom w:val="0"/>
          <w:divBdr>
            <w:top w:val="none" w:sz="0" w:space="0" w:color="auto"/>
            <w:left w:val="none" w:sz="0" w:space="0" w:color="auto"/>
            <w:bottom w:val="none" w:sz="0" w:space="0" w:color="auto"/>
            <w:right w:val="none" w:sz="0" w:space="0" w:color="auto"/>
          </w:divBdr>
        </w:div>
        <w:div w:id="1659112417">
          <w:marLeft w:val="0"/>
          <w:marRight w:val="0"/>
          <w:marTop w:val="0"/>
          <w:marBottom w:val="0"/>
          <w:divBdr>
            <w:top w:val="none" w:sz="0" w:space="0" w:color="auto"/>
            <w:left w:val="none" w:sz="0" w:space="0" w:color="auto"/>
            <w:bottom w:val="none" w:sz="0" w:space="0" w:color="auto"/>
            <w:right w:val="none" w:sz="0" w:space="0" w:color="auto"/>
          </w:divBdr>
        </w:div>
        <w:div w:id="1660115114">
          <w:marLeft w:val="0"/>
          <w:marRight w:val="0"/>
          <w:marTop w:val="0"/>
          <w:marBottom w:val="0"/>
          <w:divBdr>
            <w:top w:val="none" w:sz="0" w:space="0" w:color="auto"/>
            <w:left w:val="none" w:sz="0" w:space="0" w:color="auto"/>
            <w:bottom w:val="none" w:sz="0" w:space="0" w:color="auto"/>
            <w:right w:val="none" w:sz="0" w:space="0" w:color="auto"/>
          </w:divBdr>
        </w:div>
        <w:div w:id="1673682905">
          <w:marLeft w:val="0"/>
          <w:marRight w:val="0"/>
          <w:marTop w:val="0"/>
          <w:marBottom w:val="0"/>
          <w:divBdr>
            <w:top w:val="none" w:sz="0" w:space="0" w:color="auto"/>
            <w:left w:val="none" w:sz="0" w:space="0" w:color="auto"/>
            <w:bottom w:val="none" w:sz="0" w:space="0" w:color="auto"/>
            <w:right w:val="none" w:sz="0" w:space="0" w:color="auto"/>
          </w:divBdr>
        </w:div>
        <w:div w:id="1686127623">
          <w:marLeft w:val="0"/>
          <w:marRight w:val="0"/>
          <w:marTop w:val="0"/>
          <w:marBottom w:val="0"/>
          <w:divBdr>
            <w:top w:val="none" w:sz="0" w:space="0" w:color="auto"/>
            <w:left w:val="none" w:sz="0" w:space="0" w:color="auto"/>
            <w:bottom w:val="none" w:sz="0" w:space="0" w:color="auto"/>
            <w:right w:val="none" w:sz="0" w:space="0" w:color="auto"/>
          </w:divBdr>
        </w:div>
        <w:div w:id="1699431375">
          <w:marLeft w:val="0"/>
          <w:marRight w:val="0"/>
          <w:marTop w:val="0"/>
          <w:marBottom w:val="0"/>
          <w:divBdr>
            <w:top w:val="none" w:sz="0" w:space="0" w:color="auto"/>
            <w:left w:val="none" w:sz="0" w:space="0" w:color="auto"/>
            <w:bottom w:val="none" w:sz="0" w:space="0" w:color="auto"/>
            <w:right w:val="none" w:sz="0" w:space="0" w:color="auto"/>
          </w:divBdr>
        </w:div>
        <w:div w:id="1708798134">
          <w:marLeft w:val="0"/>
          <w:marRight w:val="0"/>
          <w:marTop w:val="0"/>
          <w:marBottom w:val="0"/>
          <w:divBdr>
            <w:top w:val="none" w:sz="0" w:space="0" w:color="auto"/>
            <w:left w:val="none" w:sz="0" w:space="0" w:color="auto"/>
            <w:bottom w:val="none" w:sz="0" w:space="0" w:color="auto"/>
            <w:right w:val="none" w:sz="0" w:space="0" w:color="auto"/>
          </w:divBdr>
        </w:div>
        <w:div w:id="1729956333">
          <w:marLeft w:val="0"/>
          <w:marRight w:val="0"/>
          <w:marTop w:val="0"/>
          <w:marBottom w:val="0"/>
          <w:divBdr>
            <w:top w:val="none" w:sz="0" w:space="0" w:color="auto"/>
            <w:left w:val="none" w:sz="0" w:space="0" w:color="auto"/>
            <w:bottom w:val="none" w:sz="0" w:space="0" w:color="auto"/>
            <w:right w:val="none" w:sz="0" w:space="0" w:color="auto"/>
          </w:divBdr>
        </w:div>
        <w:div w:id="1730611745">
          <w:marLeft w:val="0"/>
          <w:marRight w:val="0"/>
          <w:marTop w:val="0"/>
          <w:marBottom w:val="0"/>
          <w:divBdr>
            <w:top w:val="none" w:sz="0" w:space="0" w:color="auto"/>
            <w:left w:val="none" w:sz="0" w:space="0" w:color="auto"/>
            <w:bottom w:val="none" w:sz="0" w:space="0" w:color="auto"/>
            <w:right w:val="none" w:sz="0" w:space="0" w:color="auto"/>
          </w:divBdr>
        </w:div>
        <w:div w:id="1732313398">
          <w:marLeft w:val="0"/>
          <w:marRight w:val="0"/>
          <w:marTop w:val="0"/>
          <w:marBottom w:val="0"/>
          <w:divBdr>
            <w:top w:val="none" w:sz="0" w:space="0" w:color="auto"/>
            <w:left w:val="none" w:sz="0" w:space="0" w:color="auto"/>
            <w:bottom w:val="none" w:sz="0" w:space="0" w:color="auto"/>
            <w:right w:val="none" w:sz="0" w:space="0" w:color="auto"/>
          </w:divBdr>
        </w:div>
        <w:div w:id="1745029352">
          <w:marLeft w:val="0"/>
          <w:marRight w:val="0"/>
          <w:marTop w:val="0"/>
          <w:marBottom w:val="0"/>
          <w:divBdr>
            <w:top w:val="none" w:sz="0" w:space="0" w:color="auto"/>
            <w:left w:val="none" w:sz="0" w:space="0" w:color="auto"/>
            <w:bottom w:val="none" w:sz="0" w:space="0" w:color="auto"/>
            <w:right w:val="none" w:sz="0" w:space="0" w:color="auto"/>
          </w:divBdr>
        </w:div>
        <w:div w:id="1745033062">
          <w:marLeft w:val="0"/>
          <w:marRight w:val="0"/>
          <w:marTop w:val="0"/>
          <w:marBottom w:val="0"/>
          <w:divBdr>
            <w:top w:val="none" w:sz="0" w:space="0" w:color="auto"/>
            <w:left w:val="none" w:sz="0" w:space="0" w:color="auto"/>
            <w:bottom w:val="none" w:sz="0" w:space="0" w:color="auto"/>
            <w:right w:val="none" w:sz="0" w:space="0" w:color="auto"/>
          </w:divBdr>
        </w:div>
        <w:div w:id="1756778331">
          <w:marLeft w:val="0"/>
          <w:marRight w:val="0"/>
          <w:marTop w:val="0"/>
          <w:marBottom w:val="0"/>
          <w:divBdr>
            <w:top w:val="none" w:sz="0" w:space="0" w:color="auto"/>
            <w:left w:val="none" w:sz="0" w:space="0" w:color="auto"/>
            <w:bottom w:val="none" w:sz="0" w:space="0" w:color="auto"/>
            <w:right w:val="none" w:sz="0" w:space="0" w:color="auto"/>
          </w:divBdr>
        </w:div>
        <w:div w:id="1758361545">
          <w:marLeft w:val="0"/>
          <w:marRight w:val="0"/>
          <w:marTop w:val="0"/>
          <w:marBottom w:val="0"/>
          <w:divBdr>
            <w:top w:val="none" w:sz="0" w:space="0" w:color="auto"/>
            <w:left w:val="none" w:sz="0" w:space="0" w:color="auto"/>
            <w:bottom w:val="none" w:sz="0" w:space="0" w:color="auto"/>
            <w:right w:val="none" w:sz="0" w:space="0" w:color="auto"/>
          </w:divBdr>
        </w:div>
        <w:div w:id="1760634606">
          <w:marLeft w:val="0"/>
          <w:marRight w:val="0"/>
          <w:marTop w:val="0"/>
          <w:marBottom w:val="0"/>
          <w:divBdr>
            <w:top w:val="none" w:sz="0" w:space="0" w:color="auto"/>
            <w:left w:val="none" w:sz="0" w:space="0" w:color="auto"/>
            <w:bottom w:val="none" w:sz="0" w:space="0" w:color="auto"/>
            <w:right w:val="none" w:sz="0" w:space="0" w:color="auto"/>
          </w:divBdr>
        </w:div>
        <w:div w:id="1766419103">
          <w:marLeft w:val="0"/>
          <w:marRight w:val="0"/>
          <w:marTop w:val="0"/>
          <w:marBottom w:val="0"/>
          <w:divBdr>
            <w:top w:val="none" w:sz="0" w:space="0" w:color="auto"/>
            <w:left w:val="none" w:sz="0" w:space="0" w:color="auto"/>
            <w:bottom w:val="none" w:sz="0" w:space="0" w:color="auto"/>
            <w:right w:val="none" w:sz="0" w:space="0" w:color="auto"/>
          </w:divBdr>
        </w:div>
        <w:div w:id="1767654867">
          <w:marLeft w:val="0"/>
          <w:marRight w:val="0"/>
          <w:marTop w:val="0"/>
          <w:marBottom w:val="0"/>
          <w:divBdr>
            <w:top w:val="none" w:sz="0" w:space="0" w:color="auto"/>
            <w:left w:val="none" w:sz="0" w:space="0" w:color="auto"/>
            <w:bottom w:val="none" w:sz="0" w:space="0" w:color="auto"/>
            <w:right w:val="none" w:sz="0" w:space="0" w:color="auto"/>
          </w:divBdr>
        </w:div>
        <w:div w:id="1779446966">
          <w:marLeft w:val="0"/>
          <w:marRight w:val="0"/>
          <w:marTop w:val="0"/>
          <w:marBottom w:val="0"/>
          <w:divBdr>
            <w:top w:val="none" w:sz="0" w:space="0" w:color="auto"/>
            <w:left w:val="none" w:sz="0" w:space="0" w:color="auto"/>
            <w:bottom w:val="none" w:sz="0" w:space="0" w:color="auto"/>
            <w:right w:val="none" w:sz="0" w:space="0" w:color="auto"/>
          </w:divBdr>
        </w:div>
        <w:div w:id="1797065616">
          <w:marLeft w:val="0"/>
          <w:marRight w:val="0"/>
          <w:marTop w:val="0"/>
          <w:marBottom w:val="0"/>
          <w:divBdr>
            <w:top w:val="none" w:sz="0" w:space="0" w:color="auto"/>
            <w:left w:val="none" w:sz="0" w:space="0" w:color="auto"/>
            <w:bottom w:val="none" w:sz="0" w:space="0" w:color="auto"/>
            <w:right w:val="none" w:sz="0" w:space="0" w:color="auto"/>
          </w:divBdr>
        </w:div>
        <w:div w:id="1812868387">
          <w:marLeft w:val="0"/>
          <w:marRight w:val="0"/>
          <w:marTop w:val="0"/>
          <w:marBottom w:val="0"/>
          <w:divBdr>
            <w:top w:val="none" w:sz="0" w:space="0" w:color="auto"/>
            <w:left w:val="none" w:sz="0" w:space="0" w:color="auto"/>
            <w:bottom w:val="none" w:sz="0" w:space="0" w:color="auto"/>
            <w:right w:val="none" w:sz="0" w:space="0" w:color="auto"/>
          </w:divBdr>
        </w:div>
        <w:div w:id="1814903206">
          <w:marLeft w:val="0"/>
          <w:marRight w:val="0"/>
          <w:marTop w:val="0"/>
          <w:marBottom w:val="0"/>
          <w:divBdr>
            <w:top w:val="none" w:sz="0" w:space="0" w:color="auto"/>
            <w:left w:val="none" w:sz="0" w:space="0" w:color="auto"/>
            <w:bottom w:val="none" w:sz="0" w:space="0" w:color="auto"/>
            <w:right w:val="none" w:sz="0" w:space="0" w:color="auto"/>
          </w:divBdr>
        </w:div>
        <w:div w:id="1819689795">
          <w:marLeft w:val="0"/>
          <w:marRight w:val="0"/>
          <w:marTop w:val="0"/>
          <w:marBottom w:val="0"/>
          <w:divBdr>
            <w:top w:val="none" w:sz="0" w:space="0" w:color="auto"/>
            <w:left w:val="none" w:sz="0" w:space="0" w:color="auto"/>
            <w:bottom w:val="none" w:sz="0" w:space="0" w:color="auto"/>
            <w:right w:val="none" w:sz="0" w:space="0" w:color="auto"/>
          </w:divBdr>
        </w:div>
        <w:div w:id="1823500167">
          <w:marLeft w:val="0"/>
          <w:marRight w:val="0"/>
          <w:marTop w:val="0"/>
          <w:marBottom w:val="0"/>
          <w:divBdr>
            <w:top w:val="none" w:sz="0" w:space="0" w:color="auto"/>
            <w:left w:val="none" w:sz="0" w:space="0" w:color="auto"/>
            <w:bottom w:val="none" w:sz="0" w:space="0" w:color="auto"/>
            <w:right w:val="none" w:sz="0" w:space="0" w:color="auto"/>
          </w:divBdr>
        </w:div>
        <w:div w:id="1824393710">
          <w:marLeft w:val="0"/>
          <w:marRight w:val="0"/>
          <w:marTop w:val="0"/>
          <w:marBottom w:val="0"/>
          <w:divBdr>
            <w:top w:val="none" w:sz="0" w:space="0" w:color="auto"/>
            <w:left w:val="none" w:sz="0" w:space="0" w:color="auto"/>
            <w:bottom w:val="none" w:sz="0" w:space="0" w:color="auto"/>
            <w:right w:val="none" w:sz="0" w:space="0" w:color="auto"/>
          </w:divBdr>
        </w:div>
        <w:div w:id="1831941861">
          <w:marLeft w:val="0"/>
          <w:marRight w:val="0"/>
          <w:marTop w:val="0"/>
          <w:marBottom w:val="0"/>
          <w:divBdr>
            <w:top w:val="none" w:sz="0" w:space="0" w:color="auto"/>
            <w:left w:val="none" w:sz="0" w:space="0" w:color="auto"/>
            <w:bottom w:val="none" w:sz="0" w:space="0" w:color="auto"/>
            <w:right w:val="none" w:sz="0" w:space="0" w:color="auto"/>
          </w:divBdr>
        </w:div>
        <w:div w:id="1832721070">
          <w:marLeft w:val="0"/>
          <w:marRight w:val="0"/>
          <w:marTop w:val="0"/>
          <w:marBottom w:val="0"/>
          <w:divBdr>
            <w:top w:val="none" w:sz="0" w:space="0" w:color="auto"/>
            <w:left w:val="none" w:sz="0" w:space="0" w:color="auto"/>
            <w:bottom w:val="none" w:sz="0" w:space="0" w:color="auto"/>
            <w:right w:val="none" w:sz="0" w:space="0" w:color="auto"/>
          </w:divBdr>
        </w:div>
        <w:div w:id="1835148942">
          <w:marLeft w:val="0"/>
          <w:marRight w:val="0"/>
          <w:marTop w:val="0"/>
          <w:marBottom w:val="0"/>
          <w:divBdr>
            <w:top w:val="none" w:sz="0" w:space="0" w:color="auto"/>
            <w:left w:val="none" w:sz="0" w:space="0" w:color="auto"/>
            <w:bottom w:val="none" w:sz="0" w:space="0" w:color="auto"/>
            <w:right w:val="none" w:sz="0" w:space="0" w:color="auto"/>
          </w:divBdr>
        </w:div>
        <w:div w:id="1838809201">
          <w:marLeft w:val="0"/>
          <w:marRight w:val="0"/>
          <w:marTop w:val="0"/>
          <w:marBottom w:val="0"/>
          <w:divBdr>
            <w:top w:val="none" w:sz="0" w:space="0" w:color="auto"/>
            <w:left w:val="none" w:sz="0" w:space="0" w:color="auto"/>
            <w:bottom w:val="none" w:sz="0" w:space="0" w:color="auto"/>
            <w:right w:val="none" w:sz="0" w:space="0" w:color="auto"/>
          </w:divBdr>
        </w:div>
        <w:div w:id="1839540937">
          <w:marLeft w:val="0"/>
          <w:marRight w:val="0"/>
          <w:marTop w:val="0"/>
          <w:marBottom w:val="0"/>
          <w:divBdr>
            <w:top w:val="none" w:sz="0" w:space="0" w:color="auto"/>
            <w:left w:val="none" w:sz="0" w:space="0" w:color="auto"/>
            <w:bottom w:val="none" w:sz="0" w:space="0" w:color="auto"/>
            <w:right w:val="none" w:sz="0" w:space="0" w:color="auto"/>
          </w:divBdr>
        </w:div>
        <w:div w:id="1846243410">
          <w:marLeft w:val="0"/>
          <w:marRight w:val="0"/>
          <w:marTop w:val="0"/>
          <w:marBottom w:val="0"/>
          <w:divBdr>
            <w:top w:val="none" w:sz="0" w:space="0" w:color="auto"/>
            <w:left w:val="none" w:sz="0" w:space="0" w:color="auto"/>
            <w:bottom w:val="none" w:sz="0" w:space="0" w:color="auto"/>
            <w:right w:val="none" w:sz="0" w:space="0" w:color="auto"/>
          </w:divBdr>
        </w:div>
        <w:div w:id="1862279530">
          <w:marLeft w:val="0"/>
          <w:marRight w:val="0"/>
          <w:marTop w:val="0"/>
          <w:marBottom w:val="0"/>
          <w:divBdr>
            <w:top w:val="none" w:sz="0" w:space="0" w:color="auto"/>
            <w:left w:val="none" w:sz="0" w:space="0" w:color="auto"/>
            <w:bottom w:val="none" w:sz="0" w:space="0" w:color="auto"/>
            <w:right w:val="none" w:sz="0" w:space="0" w:color="auto"/>
          </w:divBdr>
        </w:div>
        <w:div w:id="1868985828">
          <w:marLeft w:val="0"/>
          <w:marRight w:val="0"/>
          <w:marTop w:val="0"/>
          <w:marBottom w:val="0"/>
          <w:divBdr>
            <w:top w:val="none" w:sz="0" w:space="0" w:color="auto"/>
            <w:left w:val="none" w:sz="0" w:space="0" w:color="auto"/>
            <w:bottom w:val="none" w:sz="0" w:space="0" w:color="auto"/>
            <w:right w:val="none" w:sz="0" w:space="0" w:color="auto"/>
          </w:divBdr>
        </w:div>
        <w:div w:id="1872105502">
          <w:marLeft w:val="0"/>
          <w:marRight w:val="0"/>
          <w:marTop w:val="0"/>
          <w:marBottom w:val="0"/>
          <w:divBdr>
            <w:top w:val="none" w:sz="0" w:space="0" w:color="auto"/>
            <w:left w:val="none" w:sz="0" w:space="0" w:color="auto"/>
            <w:bottom w:val="none" w:sz="0" w:space="0" w:color="auto"/>
            <w:right w:val="none" w:sz="0" w:space="0" w:color="auto"/>
          </w:divBdr>
        </w:div>
        <w:div w:id="1874028439">
          <w:marLeft w:val="0"/>
          <w:marRight w:val="0"/>
          <w:marTop w:val="0"/>
          <w:marBottom w:val="0"/>
          <w:divBdr>
            <w:top w:val="none" w:sz="0" w:space="0" w:color="auto"/>
            <w:left w:val="none" w:sz="0" w:space="0" w:color="auto"/>
            <w:bottom w:val="none" w:sz="0" w:space="0" w:color="auto"/>
            <w:right w:val="none" w:sz="0" w:space="0" w:color="auto"/>
          </w:divBdr>
        </w:div>
        <w:div w:id="1879580957">
          <w:marLeft w:val="0"/>
          <w:marRight w:val="0"/>
          <w:marTop w:val="0"/>
          <w:marBottom w:val="0"/>
          <w:divBdr>
            <w:top w:val="none" w:sz="0" w:space="0" w:color="auto"/>
            <w:left w:val="none" w:sz="0" w:space="0" w:color="auto"/>
            <w:bottom w:val="none" w:sz="0" w:space="0" w:color="auto"/>
            <w:right w:val="none" w:sz="0" w:space="0" w:color="auto"/>
          </w:divBdr>
        </w:div>
        <w:div w:id="1880897931">
          <w:marLeft w:val="0"/>
          <w:marRight w:val="0"/>
          <w:marTop w:val="0"/>
          <w:marBottom w:val="0"/>
          <w:divBdr>
            <w:top w:val="none" w:sz="0" w:space="0" w:color="auto"/>
            <w:left w:val="none" w:sz="0" w:space="0" w:color="auto"/>
            <w:bottom w:val="none" w:sz="0" w:space="0" w:color="auto"/>
            <w:right w:val="none" w:sz="0" w:space="0" w:color="auto"/>
          </w:divBdr>
        </w:div>
        <w:div w:id="1889218780">
          <w:marLeft w:val="0"/>
          <w:marRight w:val="0"/>
          <w:marTop w:val="0"/>
          <w:marBottom w:val="0"/>
          <w:divBdr>
            <w:top w:val="none" w:sz="0" w:space="0" w:color="auto"/>
            <w:left w:val="none" w:sz="0" w:space="0" w:color="auto"/>
            <w:bottom w:val="none" w:sz="0" w:space="0" w:color="auto"/>
            <w:right w:val="none" w:sz="0" w:space="0" w:color="auto"/>
          </w:divBdr>
        </w:div>
        <w:div w:id="1891067696">
          <w:marLeft w:val="0"/>
          <w:marRight w:val="0"/>
          <w:marTop w:val="0"/>
          <w:marBottom w:val="0"/>
          <w:divBdr>
            <w:top w:val="none" w:sz="0" w:space="0" w:color="auto"/>
            <w:left w:val="none" w:sz="0" w:space="0" w:color="auto"/>
            <w:bottom w:val="none" w:sz="0" w:space="0" w:color="auto"/>
            <w:right w:val="none" w:sz="0" w:space="0" w:color="auto"/>
          </w:divBdr>
        </w:div>
        <w:div w:id="1894416100">
          <w:marLeft w:val="0"/>
          <w:marRight w:val="0"/>
          <w:marTop w:val="0"/>
          <w:marBottom w:val="0"/>
          <w:divBdr>
            <w:top w:val="none" w:sz="0" w:space="0" w:color="auto"/>
            <w:left w:val="none" w:sz="0" w:space="0" w:color="auto"/>
            <w:bottom w:val="none" w:sz="0" w:space="0" w:color="auto"/>
            <w:right w:val="none" w:sz="0" w:space="0" w:color="auto"/>
          </w:divBdr>
        </w:div>
        <w:div w:id="1924341557">
          <w:marLeft w:val="0"/>
          <w:marRight w:val="0"/>
          <w:marTop w:val="0"/>
          <w:marBottom w:val="0"/>
          <w:divBdr>
            <w:top w:val="none" w:sz="0" w:space="0" w:color="auto"/>
            <w:left w:val="none" w:sz="0" w:space="0" w:color="auto"/>
            <w:bottom w:val="none" w:sz="0" w:space="0" w:color="auto"/>
            <w:right w:val="none" w:sz="0" w:space="0" w:color="auto"/>
          </w:divBdr>
        </w:div>
        <w:div w:id="1932081980">
          <w:marLeft w:val="0"/>
          <w:marRight w:val="0"/>
          <w:marTop w:val="0"/>
          <w:marBottom w:val="0"/>
          <w:divBdr>
            <w:top w:val="none" w:sz="0" w:space="0" w:color="auto"/>
            <w:left w:val="none" w:sz="0" w:space="0" w:color="auto"/>
            <w:bottom w:val="none" w:sz="0" w:space="0" w:color="auto"/>
            <w:right w:val="none" w:sz="0" w:space="0" w:color="auto"/>
          </w:divBdr>
        </w:div>
        <w:div w:id="1933080870">
          <w:marLeft w:val="0"/>
          <w:marRight w:val="0"/>
          <w:marTop w:val="0"/>
          <w:marBottom w:val="0"/>
          <w:divBdr>
            <w:top w:val="none" w:sz="0" w:space="0" w:color="auto"/>
            <w:left w:val="none" w:sz="0" w:space="0" w:color="auto"/>
            <w:bottom w:val="none" w:sz="0" w:space="0" w:color="auto"/>
            <w:right w:val="none" w:sz="0" w:space="0" w:color="auto"/>
          </w:divBdr>
        </w:div>
        <w:div w:id="1937011067">
          <w:marLeft w:val="0"/>
          <w:marRight w:val="0"/>
          <w:marTop w:val="0"/>
          <w:marBottom w:val="0"/>
          <w:divBdr>
            <w:top w:val="none" w:sz="0" w:space="0" w:color="auto"/>
            <w:left w:val="none" w:sz="0" w:space="0" w:color="auto"/>
            <w:bottom w:val="none" w:sz="0" w:space="0" w:color="auto"/>
            <w:right w:val="none" w:sz="0" w:space="0" w:color="auto"/>
          </w:divBdr>
        </w:div>
        <w:div w:id="1941833957">
          <w:marLeft w:val="0"/>
          <w:marRight w:val="0"/>
          <w:marTop w:val="0"/>
          <w:marBottom w:val="0"/>
          <w:divBdr>
            <w:top w:val="none" w:sz="0" w:space="0" w:color="auto"/>
            <w:left w:val="none" w:sz="0" w:space="0" w:color="auto"/>
            <w:bottom w:val="none" w:sz="0" w:space="0" w:color="auto"/>
            <w:right w:val="none" w:sz="0" w:space="0" w:color="auto"/>
          </w:divBdr>
        </w:div>
        <w:div w:id="1959680203">
          <w:marLeft w:val="0"/>
          <w:marRight w:val="0"/>
          <w:marTop w:val="0"/>
          <w:marBottom w:val="0"/>
          <w:divBdr>
            <w:top w:val="none" w:sz="0" w:space="0" w:color="auto"/>
            <w:left w:val="none" w:sz="0" w:space="0" w:color="auto"/>
            <w:bottom w:val="none" w:sz="0" w:space="0" w:color="auto"/>
            <w:right w:val="none" w:sz="0" w:space="0" w:color="auto"/>
          </w:divBdr>
        </w:div>
        <w:div w:id="1978606786">
          <w:marLeft w:val="0"/>
          <w:marRight w:val="0"/>
          <w:marTop w:val="0"/>
          <w:marBottom w:val="0"/>
          <w:divBdr>
            <w:top w:val="none" w:sz="0" w:space="0" w:color="auto"/>
            <w:left w:val="none" w:sz="0" w:space="0" w:color="auto"/>
            <w:bottom w:val="none" w:sz="0" w:space="0" w:color="auto"/>
            <w:right w:val="none" w:sz="0" w:space="0" w:color="auto"/>
          </w:divBdr>
        </w:div>
        <w:div w:id="1982807878">
          <w:marLeft w:val="0"/>
          <w:marRight w:val="0"/>
          <w:marTop w:val="0"/>
          <w:marBottom w:val="0"/>
          <w:divBdr>
            <w:top w:val="none" w:sz="0" w:space="0" w:color="auto"/>
            <w:left w:val="none" w:sz="0" w:space="0" w:color="auto"/>
            <w:bottom w:val="none" w:sz="0" w:space="0" w:color="auto"/>
            <w:right w:val="none" w:sz="0" w:space="0" w:color="auto"/>
          </w:divBdr>
        </w:div>
        <w:div w:id="1991444493">
          <w:marLeft w:val="0"/>
          <w:marRight w:val="0"/>
          <w:marTop w:val="0"/>
          <w:marBottom w:val="0"/>
          <w:divBdr>
            <w:top w:val="none" w:sz="0" w:space="0" w:color="auto"/>
            <w:left w:val="none" w:sz="0" w:space="0" w:color="auto"/>
            <w:bottom w:val="none" w:sz="0" w:space="0" w:color="auto"/>
            <w:right w:val="none" w:sz="0" w:space="0" w:color="auto"/>
          </w:divBdr>
        </w:div>
        <w:div w:id="2004702380">
          <w:marLeft w:val="0"/>
          <w:marRight w:val="0"/>
          <w:marTop w:val="0"/>
          <w:marBottom w:val="0"/>
          <w:divBdr>
            <w:top w:val="none" w:sz="0" w:space="0" w:color="auto"/>
            <w:left w:val="none" w:sz="0" w:space="0" w:color="auto"/>
            <w:bottom w:val="none" w:sz="0" w:space="0" w:color="auto"/>
            <w:right w:val="none" w:sz="0" w:space="0" w:color="auto"/>
          </w:divBdr>
        </w:div>
        <w:div w:id="2020740161">
          <w:marLeft w:val="0"/>
          <w:marRight w:val="0"/>
          <w:marTop w:val="0"/>
          <w:marBottom w:val="0"/>
          <w:divBdr>
            <w:top w:val="none" w:sz="0" w:space="0" w:color="auto"/>
            <w:left w:val="none" w:sz="0" w:space="0" w:color="auto"/>
            <w:bottom w:val="none" w:sz="0" w:space="0" w:color="auto"/>
            <w:right w:val="none" w:sz="0" w:space="0" w:color="auto"/>
          </w:divBdr>
        </w:div>
        <w:div w:id="2024822365">
          <w:marLeft w:val="0"/>
          <w:marRight w:val="0"/>
          <w:marTop w:val="0"/>
          <w:marBottom w:val="0"/>
          <w:divBdr>
            <w:top w:val="none" w:sz="0" w:space="0" w:color="auto"/>
            <w:left w:val="none" w:sz="0" w:space="0" w:color="auto"/>
            <w:bottom w:val="none" w:sz="0" w:space="0" w:color="auto"/>
            <w:right w:val="none" w:sz="0" w:space="0" w:color="auto"/>
          </w:divBdr>
        </w:div>
        <w:div w:id="2027517773">
          <w:marLeft w:val="0"/>
          <w:marRight w:val="0"/>
          <w:marTop w:val="0"/>
          <w:marBottom w:val="0"/>
          <w:divBdr>
            <w:top w:val="none" w:sz="0" w:space="0" w:color="auto"/>
            <w:left w:val="none" w:sz="0" w:space="0" w:color="auto"/>
            <w:bottom w:val="none" w:sz="0" w:space="0" w:color="auto"/>
            <w:right w:val="none" w:sz="0" w:space="0" w:color="auto"/>
          </w:divBdr>
        </w:div>
        <w:div w:id="2063752482">
          <w:marLeft w:val="0"/>
          <w:marRight w:val="0"/>
          <w:marTop w:val="0"/>
          <w:marBottom w:val="0"/>
          <w:divBdr>
            <w:top w:val="none" w:sz="0" w:space="0" w:color="auto"/>
            <w:left w:val="none" w:sz="0" w:space="0" w:color="auto"/>
            <w:bottom w:val="none" w:sz="0" w:space="0" w:color="auto"/>
            <w:right w:val="none" w:sz="0" w:space="0" w:color="auto"/>
          </w:divBdr>
        </w:div>
        <w:div w:id="2064014279">
          <w:marLeft w:val="0"/>
          <w:marRight w:val="0"/>
          <w:marTop w:val="0"/>
          <w:marBottom w:val="0"/>
          <w:divBdr>
            <w:top w:val="none" w:sz="0" w:space="0" w:color="auto"/>
            <w:left w:val="none" w:sz="0" w:space="0" w:color="auto"/>
            <w:bottom w:val="none" w:sz="0" w:space="0" w:color="auto"/>
            <w:right w:val="none" w:sz="0" w:space="0" w:color="auto"/>
          </w:divBdr>
        </w:div>
        <w:div w:id="2081824927">
          <w:marLeft w:val="0"/>
          <w:marRight w:val="0"/>
          <w:marTop w:val="0"/>
          <w:marBottom w:val="0"/>
          <w:divBdr>
            <w:top w:val="none" w:sz="0" w:space="0" w:color="auto"/>
            <w:left w:val="none" w:sz="0" w:space="0" w:color="auto"/>
            <w:bottom w:val="none" w:sz="0" w:space="0" w:color="auto"/>
            <w:right w:val="none" w:sz="0" w:space="0" w:color="auto"/>
          </w:divBdr>
        </w:div>
        <w:div w:id="2088764531">
          <w:marLeft w:val="0"/>
          <w:marRight w:val="0"/>
          <w:marTop w:val="0"/>
          <w:marBottom w:val="0"/>
          <w:divBdr>
            <w:top w:val="none" w:sz="0" w:space="0" w:color="auto"/>
            <w:left w:val="none" w:sz="0" w:space="0" w:color="auto"/>
            <w:bottom w:val="none" w:sz="0" w:space="0" w:color="auto"/>
            <w:right w:val="none" w:sz="0" w:space="0" w:color="auto"/>
          </w:divBdr>
        </w:div>
        <w:div w:id="2094234620">
          <w:marLeft w:val="0"/>
          <w:marRight w:val="0"/>
          <w:marTop w:val="0"/>
          <w:marBottom w:val="0"/>
          <w:divBdr>
            <w:top w:val="none" w:sz="0" w:space="0" w:color="auto"/>
            <w:left w:val="none" w:sz="0" w:space="0" w:color="auto"/>
            <w:bottom w:val="none" w:sz="0" w:space="0" w:color="auto"/>
            <w:right w:val="none" w:sz="0" w:space="0" w:color="auto"/>
          </w:divBdr>
        </w:div>
        <w:div w:id="2096005090">
          <w:marLeft w:val="0"/>
          <w:marRight w:val="0"/>
          <w:marTop w:val="0"/>
          <w:marBottom w:val="0"/>
          <w:divBdr>
            <w:top w:val="none" w:sz="0" w:space="0" w:color="auto"/>
            <w:left w:val="none" w:sz="0" w:space="0" w:color="auto"/>
            <w:bottom w:val="none" w:sz="0" w:space="0" w:color="auto"/>
            <w:right w:val="none" w:sz="0" w:space="0" w:color="auto"/>
          </w:divBdr>
        </w:div>
        <w:div w:id="2108186329">
          <w:marLeft w:val="0"/>
          <w:marRight w:val="0"/>
          <w:marTop w:val="0"/>
          <w:marBottom w:val="0"/>
          <w:divBdr>
            <w:top w:val="none" w:sz="0" w:space="0" w:color="auto"/>
            <w:left w:val="none" w:sz="0" w:space="0" w:color="auto"/>
            <w:bottom w:val="none" w:sz="0" w:space="0" w:color="auto"/>
            <w:right w:val="none" w:sz="0" w:space="0" w:color="auto"/>
          </w:divBdr>
        </w:div>
        <w:div w:id="2114742813">
          <w:marLeft w:val="0"/>
          <w:marRight w:val="0"/>
          <w:marTop w:val="0"/>
          <w:marBottom w:val="0"/>
          <w:divBdr>
            <w:top w:val="none" w:sz="0" w:space="0" w:color="auto"/>
            <w:left w:val="none" w:sz="0" w:space="0" w:color="auto"/>
            <w:bottom w:val="none" w:sz="0" w:space="0" w:color="auto"/>
            <w:right w:val="none" w:sz="0" w:space="0" w:color="auto"/>
          </w:divBdr>
        </w:div>
        <w:div w:id="2134860913">
          <w:marLeft w:val="0"/>
          <w:marRight w:val="0"/>
          <w:marTop w:val="0"/>
          <w:marBottom w:val="0"/>
          <w:divBdr>
            <w:top w:val="none" w:sz="0" w:space="0" w:color="auto"/>
            <w:left w:val="none" w:sz="0" w:space="0" w:color="auto"/>
            <w:bottom w:val="none" w:sz="0" w:space="0" w:color="auto"/>
            <w:right w:val="none" w:sz="0" w:space="0" w:color="auto"/>
          </w:divBdr>
        </w:div>
        <w:div w:id="2137674395">
          <w:marLeft w:val="0"/>
          <w:marRight w:val="0"/>
          <w:marTop w:val="0"/>
          <w:marBottom w:val="0"/>
          <w:divBdr>
            <w:top w:val="none" w:sz="0" w:space="0" w:color="auto"/>
            <w:left w:val="none" w:sz="0" w:space="0" w:color="auto"/>
            <w:bottom w:val="none" w:sz="0" w:space="0" w:color="auto"/>
            <w:right w:val="none" w:sz="0" w:space="0" w:color="auto"/>
          </w:divBdr>
        </w:div>
        <w:div w:id="2141802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robots.ox.ac.uk/~vgg/publications/2015/Parkhi15/parkhi15.pdf"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researchgate.net/publication/282273241_A_Survey_of_Feature_Base_Methods_for_Human_Face_Detection" TargetMode="External"/><Relationship Id="rId58" Type="http://schemas.openxmlformats.org/officeDocument/2006/relationships/hyperlink" Target="https://ieeexplore.ieee.org/document/6909616" TargetMode="External"/><Relationship Id="rId66" Type="http://schemas.openxmlformats.org/officeDocument/2006/relationships/hyperlink" Target="https://www.cs.toronto.edu/~ranzato/publications/taigman_cvpr14.pdf" TargetMode="External"/><Relationship Id="rId5" Type="http://schemas.openxmlformats.org/officeDocument/2006/relationships/webSettings" Target="webSettings.xml"/><Relationship Id="rId61" Type="http://schemas.openxmlformats.org/officeDocument/2006/relationships/hyperlink" Target="http://dlib.net/" TargetMode="External"/><Relationship Id="rId19" Type="http://schemas.openxmlformats.org/officeDocument/2006/relationships/hyperlink" Target="file:///E:\Nam%203\Ky%202\do%20an%20co%20so%205\B&#225;o%20c&#225;o\Ch&#7881;nh%20s&#7917;a\Nguy&#7877;n%20V&#259;n%20Ch&#226;u%20-%20B&#225;o%20c&#225;o%20&#273;&#7891;%20&#225;n%20c&#417;%20s&#7903;%205.docx" TargetMode="External"/><Relationship Id="rId14" Type="http://schemas.openxmlformats.org/officeDocument/2006/relationships/image" Target="media/image7.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cv-foundation.org/openaccess/content_cvpr_2014/papers/Kazemi_One_Millisecond_Face_2014_CVPR_paper.pdf" TargetMode="External"/><Relationship Id="rId64" Type="http://schemas.openxmlformats.org/officeDocument/2006/relationships/hyperlink" Target="https://nyuscholars.nyu.edu/en/publications/original-approach-for-the-localization-of-objects-in-images"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www.numpy.org/" TargetMode="External"/><Relationship Id="rId67" Type="http://schemas.openxmlformats.org/officeDocument/2006/relationships/hyperlink" Target="https://www.cs.toronto.edu/~ranzato/publications/taigman_cvpr14.pdf" TargetMode="External"/><Relationship Id="rId20" Type="http://schemas.openxmlformats.org/officeDocument/2006/relationships/header" Target="header1.xml"/><Relationship Id="rId41" Type="http://schemas.openxmlformats.org/officeDocument/2006/relationships/image" Target="media/image31.jpeg"/><Relationship Id="rId54" Type="http://schemas.openxmlformats.org/officeDocument/2006/relationships/hyperlink" Target="http://vintage.winklerbros.net/Publications/icip2014a.pdf" TargetMode="External"/><Relationship Id="rId62" Type="http://schemas.openxmlformats.org/officeDocument/2006/relationships/hyperlink" Target="https://www.tensorflow.org/tutorials/images/transfer_learning"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ieeexplore.ieee.org/document/990517" TargetMode="External"/><Relationship Id="rId10" Type="http://schemas.openxmlformats.org/officeDocument/2006/relationships/image" Target="media/image3.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rxiv.org/abs/1503.03832" TargetMode="External"/><Relationship Id="rId60" Type="http://schemas.openxmlformats.org/officeDocument/2006/relationships/hyperlink" Target="http://www.face-rec.org/databases/" TargetMode="External"/><Relationship Id="rId65" Type="http://schemas.openxmlformats.org/officeDocument/2006/relationships/hyperlink" Target="https://www.researchgate.net/publication/215721846_Robust_Real-Time_Object_Detectio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ijert.org/research/a-survey-on-various-problems-challenges-in-face-recognition-IJERTV2IS6085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CAAC8-1D55-48AA-9A9F-1D97E19F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4779</TotalTime>
  <Pages>1</Pages>
  <Words>10043</Words>
  <Characters>57250</Characters>
  <Application>Microsoft Office Word</Application>
  <DocSecurity>0</DocSecurity>
  <Lines>477</Lines>
  <Paragraphs>134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-KHOÁ LUẬN TỐT NGHIỆP</vt:lpstr>
      <vt:lpstr>MẪU ĐỒ ÁN -KHOÁ LUẬN TỐT NGHIỆP</vt:lpstr>
    </vt:vector>
  </TitlesOfParts>
  <Company>UIT-VNUHCM</Company>
  <LinksUpToDate>false</LinksUpToDate>
  <CharactersWithSpaces>67159</CharactersWithSpaces>
  <SharedDoc>false</SharedDoc>
  <HLinks>
    <vt:vector size="270" baseType="variant">
      <vt:variant>
        <vt:i4>1966134</vt:i4>
      </vt:variant>
      <vt:variant>
        <vt:i4>269</vt:i4>
      </vt:variant>
      <vt:variant>
        <vt:i4>0</vt:i4>
      </vt:variant>
      <vt:variant>
        <vt:i4>5</vt:i4>
      </vt:variant>
      <vt:variant>
        <vt:lpwstr/>
      </vt:variant>
      <vt:variant>
        <vt:lpwstr>_Toc43056748</vt:lpwstr>
      </vt:variant>
      <vt:variant>
        <vt:i4>1114166</vt:i4>
      </vt:variant>
      <vt:variant>
        <vt:i4>263</vt:i4>
      </vt:variant>
      <vt:variant>
        <vt:i4>0</vt:i4>
      </vt:variant>
      <vt:variant>
        <vt:i4>5</vt:i4>
      </vt:variant>
      <vt:variant>
        <vt:lpwstr/>
      </vt:variant>
      <vt:variant>
        <vt:lpwstr>_Toc43056747</vt:lpwstr>
      </vt:variant>
      <vt:variant>
        <vt:i4>6815848</vt:i4>
      </vt:variant>
      <vt:variant>
        <vt:i4>257</vt:i4>
      </vt:variant>
      <vt:variant>
        <vt:i4>0</vt:i4>
      </vt:variant>
      <vt:variant>
        <vt:i4>5</vt:i4>
      </vt:variant>
      <vt:variant>
        <vt:lpwstr>D:\xulianh\Bao_Cao_Xu_Li_Anh_14_06_2020.doc</vt:lpwstr>
      </vt:variant>
      <vt:variant>
        <vt:lpwstr>_Toc43056746</vt:lpwstr>
      </vt:variant>
      <vt:variant>
        <vt:i4>7012456</vt:i4>
      </vt:variant>
      <vt:variant>
        <vt:i4>251</vt:i4>
      </vt:variant>
      <vt:variant>
        <vt:i4>0</vt:i4>
      </vt:variant>
      <vt:variant>
        <vt:i4>5</vt:i4>
      </vt:variant>
      <vt:variant>
        <vt:lpwstr>D:\xulianh\Bao_Cao_Xu_Li_Anh_14_06_2020.doc</vt:lpwstr>
      </vt:variant>
      <vt:variant>
        <vt:lpwstr>_Toc43056745</vt:lpwstr>
      </vt:variant>
      <vt:variant>
        <vt:i4>6946920</vt:i4>
      </vt:variant>
      <vt:variant>
        <vt:i4>245</vt:i4>
      </vt:variant>
      <vt:variant>
        <vt:i4>0</vt:i4>
      </vt:variant>
      <vt:variant>
        <vt:i4>5</vt:i4>
      </vt:variant>
      <vt:variant>
        <vt:lpwstr>D:\xulianh\Bao_Cao_Xu_Li_Anh_14_06_2020.doc</vt:lpwstr>
      </vt:variant>
      <vt:variant>
        <vt:lpwstr>_Toc43056744</vt:lpwstr>
      </vt:variant>
      <vt:variant>
        <vt:i4>7143528</vt:i4>
      </vt:variant>
      <vt:variant>
        <vt:i4>239</vt:i4>
      </vt:variant>
      <vt:variant>
        <vt:i4>0</vt:i4>
      </vt:variant>
      <vt:variant>
        <vt:i4>5</vt:i4>
      </vt:variant>
      <vt:variant>
        <vt:lpwstr>D:\xulianh\Bao_Cao_Xu_Li_Anh_14_06_2020.doc</vt:lpwstr>
      </vt:variant>
      <vt:variant>
        <vt:lpwstr>_Toc43056743</vt:lpwstr>
      </vt:variant>
      <vt:variant>
        <vt:i4>7077992</vt:i4>
      </vt:variant>
      <vt:variant>
        <vt:i4>233</vt:i4>
      </vt:variant>
      <vt:variant>
        <vt:i4>0</vt:i4>
      </vt:variant>
      <vt:variant>
        <vt:i4>5</vt:i4>
      </vt:variant>
      <vt:variant>
        <vt:lpwstr>D:\xulianh\Bao_Cao_Xu_Li_Anh_14_06_2020.doc</vt:lpwstr>
      </vt:variant>
      <vt:variant>
        <vt:lpwstr>_Toc43056742</vt:lpwstr>
      </vt:variant>
      <vt:variant>
        <vt:i4>1900601</vt:i4>
      </vt:variant>
      <vt:variant>
        <vt:i4>224</vt:i4>
      </vt:variant>
      <vt:variant>
        <vt:i4>0</vt:i4>
      </vt:variant>
      <vt:variant>
        <vt:i4>5</vt:i4>
      </vt:variant>
      <vt:variant>
        <vt:lpwstr/>
      </vt:variant>
      <vt:variant>
        <vt:lpwstr>_Toc43055985</vt:lpwstr>
      </vt:variant>
      <vt:variant>
        <vt:i4>1835065</vt:i4>
      </vt:variant>
      <vt:variant>
        <vt:i4>218</vt:i4>
      </vt:variant>
      <vt:variant>
        <vt:i4>0</vt:i4>
      </vt:variant>
      <vt:variant>
        <vt:i4>5</vt:i4>
      </vt:variant>
      <vt:variant>
        <vt:lpwstr/>
      </vt:variant>
      <vt:variant>
        <vt:lpwstr>_Toc43055984</vt:lpwstr>
      </vt:variant>
      <vt:variant>
        <vt:i4>1769529</vt:i4>
      </vt:variant>
      <vt:variant>
        <vt:i4>212</vt:i4>
      </vt:variant>
      <vt:variant>
        <vt:i4>0</vt:i4>
      </vt:variant>
      <vt:variant>
        <vt:i4>5</vt:i4>
      </vt:variant>
      <vt:variant>
        <vt:lpwstr/>
      </vt:variant>
      <vt:variant>
        <vt:lpwstr>_Toc43055983</vt:lpwstr>
      </vt:variant>
      <vt:variant>
        <vt:i4>1703993</vt:i4>
      </vt:variant>
      <vt:variant>
        <vt:i4>206</vt:i4>
      </vt:variant>
      <vt:variant>
        <vt:i4>0</vt:i4>
      </vt:variant>
      <vt:variant>
        <vt:i4>5</vt:i4>
      </vt:variant>
      <vt:variant>
        <vt:lpwstr/>
      </vt:variant>
      <vt:variant>
        <vt:lpwstr>_Toc43055982</vt:lpwstr>
      </vt:variant>
      <vt:variant>
        <vt:i4>1638457</vt:i4>
      </vt:variant>
      <vt:variant>
        <vt:i4>200</vt:i4>
      </vt:variant>
      <vt:variant>
        <vt:i4>0</vt:i4>
      </vt:variant>
      <vt:variant>
        <vt:i4>5</vt:i4>
      </vt:variant>
      <vt:variant>
        <vt:lpwstr/>
      </vt:variant>
      <vt:variant>
        <vt:lpwstr>_Toc43055981</vt:lpwstr>
      </vt:variant>
      <vt:variant>
        <vt:i4>1572921</vt:i4>
      </vt:variant>
      <vt:variant>
        <vt:i4>194</vt:i4>
      </vt:variant>
      <vt:variant>
        <vt:i4>0</vt:i4>
      </vt:variant>
      <vt:variant>
        <vt:i4>5</vt:i4>
      </vt:variant>
      <vt:variant>
        <vt:lpwstr/>
      </vt:variant>
      <vt:variant>
        <vt:lpwstr>_Toc43055980</vt:lpwstr>
      </vt:variant>
      <vt:variant>
        <vt:i4>1114166</vt:i4>
      </vt:variant>
      <vt:variant>
        <vt:i4>188</vt:i4>
      </vt:variant>
      <vt:variant>
        <vt:i4>0</vt:i4>
      </vt:variant>
      <vt:variant>
        <vt:i4>5</vt:i4>
      </vt:variant>
      <vt:variant>
        <vt:lpwstr/>
      </vt:variant>
      <vt:variant>
        <vt:lpwstr>_Toc43055979</vt:lpwstr>
      </vt:variant>
      <vt:variant>
        <vt:i4>1048630</vt:i4>
      </vt:variant>
      <vt:variant>
        <vt:i4>182</vt:i4>
      </vt:variant>
      <vt:variant>
        <vt:i4>0</vt:i4>
      </vt:variant>
      <vt:variant>
        <vt:i4>5</vt:i4>
      </vt:variant>
      <vt:variant>
        <vt:lpwstr/>
      </vt:variant>
      <vt:variant>
        <vt:lpwstr>_Toc43055978</vt:lpwstr>
      </vt:variant>
      <vt:variant>
        <vt:i4>2031670</vt:i4>
      </vt:variant>
      <vt:variant>
        <vt:i4>176</vt:i4>
      </vt:variant>
      <vt:variant>
        <vt:i4>0</vt:i4>
      </vt:variant>
      <vt:variant>
        <vt:i4>5</vt:i4>
      </vt:variant>
      <vt:variant>
        <vt:lpwstr/>
      </vt:variant>
      <vt:variant>
        <vt:lpwstr>_Toc43055977</vt:lpwstr>
      </vt:variant>
      <vt:variant>
        <vt:i4>1966134</vt:i4>
      </vt:variant>
      <vt:variant>
        <vt:i4>170</vt:i4>
      </vt:variant>
      <vt:variant>
        <vt:i4>0</vt:i4>
      </vt:variant>
      <vt:variant>
        <vt:i4>5</vt:i4>
      </vt:variant>
      <vt:variant>
        <vt:lpwstr/>
      </vt:variant>
      <vt:variant>
        <vt:lpwstr>_Toc43055976</vt:lpwstr>
      </vt:variant>
      <vt:variant>
        <vt:i4>1900598</vt:i4>
      </vt:variant>
      <vt:variant>
        <vt:i4>164</vt:i4>
      </vt:variant>
      <vt:variant>
        <vt:i4>0</vt:i4>
      </vt:variant>
      <vt:variant>
        <vt:i4>5</vt:i4>
      </vt:variant>
      <vt:variant>
        <vt:lpwstr/>
      </vt:variant>
      <vt:variant>
        <vt:lpwstr>_Toc43055975</vt:lpwstr>
      </vt:variant>
      <vt:variant>
        <vt:i4>1835062</vt:i4>
      </vt:variant>
      <vt:variant>
        <vt:i4>158</vt:i4>
      </vt:variant>
      <vt:variant>
        <vt:i4>0</vt:i4>
      </vt:variant>
      <vt:variant>
        <vt:i4>5</vt:i4>
      </vt:variant>
      <vt:variant>
        <vt:lpwstr/>
      </vt:variant>
      <vt:variant>
        <vt:lpwstr>_Toc43055974</vt:lpwstr>
      </vt:variant>
      <vt:variant>
        <vt:i4>1769526</vt:i4>
      </vt:variant>
      <vt:variant>
        <vt:i4>152</vt:i4>
      </vt:variant>
      <vt:variant>
        <vt:i4>0</vt:i4>
      </vt:variant>
      <vt:variant>
        <vt:i4>5</vt:i4>
      </vt:variant>
      <vt:variant>
        <vt:lpwstr/>
      </vt:variant>
      <vt:variant>
        <vt:lpwstr>_Toc43055973</vt:lpwstr>
      </vt:variant>
      <vt:variant>
        <vt:i4>1703990</vt:i4>
      </vt:variant>
      <vt:variant>
        <vt:i4>146</vt:i4>
      </vt:variant>
      <vt:variant>
        <vt:i4>0</vt:i4>
      </vt:variant>
      <vt:variant>
        <vt:i4>5</vt:i4>
      </vt:variant>
      <vt:variant>
        <vt:lpwstr/>
      </vt:variant>
      <vt:variant>
        <vt:lpwstr>_Toc43055972</vt:lpwstr>
      </vt:variant>
      <vt:variant>
        <vt:i4>4325492</vt:i4>
      </vt:variant>
      <vt:variant>
        <vt:i4>140</vt:i4>
      </vt:variant>
      <vt:variant>
        <vt:i4>0</vt:i4>
      </vt:variant>
      <vt:variant>
        <vt:i4>5</vt:i4>
      </vt:variant>
      <vt:variant>
        <vt:lpwstr>D:\xulianh\Bao_Cao_Xu_Li_Anh (Repaired) (Repaired).doc</vt:lpwstr>
      </vt:variant>
      <vt:variant>
        <vt:lpwstr>_Toc43055971</vt:lpwstr>
      </vt:variant>
      <vt:variant>
        <vt:i4>1572918</vt:i4>
      </vt:variant>
      <vt:variant>
        <vt:i4>134</vt:i4>
      </vt:variant>
      <vt:variant>
        <vt:i4>0</vt:i4>
      </vt:variant>
      <vt:variant>
        <vt:i4>5</vt:i4>
      </vt:variant>
      <vt:variant>
        <vt:lpwstr/>
      </vt:variant>
      <vt:variant>
        <vt:lpwstr>_Toc43055970</vt:lpwstr>
      </vt:variant>
      <vt:variant>
        <vt:i4>1114167</vt:i4>
      </vt:variant>
      <vt:variant>
        <vt:i4>128</vt:i4>
      </vt:variant>
      <vt:variant>
        <vt:i4>0</vt:i4>
      </vt:variant>
      <vt:variant>
        <vt:i4>5</vt:i4>
      </vt:variant>
      <vt:variant>
        <vt:lpwstr/>
      </vt:variant>
      <vt:variant>
        <vt:lpwstr>_Toc43055969</vt:lpwstr>
      </vt:variant>
      <vt:variant>
        <vt:i4>1048631</vt:i4>
      </vt:variant>
      <vt:variant>
        <vt:i4>122</vt:i4>
      </vt:variant>
      <vt:variant>
        <vt:i4>0</vt:i4>
      </vt:variant>
      <vt:variant>
        <vt:i4>5</vt:i4>
      </vt:variant>
      <vt:variant>
        <vt:lpwstr/>
      </vt:variant>
      <vt:variant>
        <vt:lpwstr>_Toc43055968</vt:lpwstr>
      </vt:variant>
      <vt:variant>
        <vt:i4>2031671</vt:i4>
      </vt:variant>
      <vt:variant>
        <vt:i4>116</vt:i4>
      </vt:variant>
      <vt:variant>
        <vt:i4>0</vt:i4>
      </vt:variant>
      <vt:variant>
        <vt:i4>5</vt:i4>
      </vt:variant>
      <vt:variant>
        <vt:lpwstr/>
      </vt:variant>
      <vt:variant>
        <vt:lpwstr>_Toc43055967</vt:lpwstr>
      </vt:variant>
      <vt:variant>
        <vt:i4>1966135</vt:i4>
      </vt:variant>
      <vt:variant>
        <vt:i4>110</vt:i4>
      </vt:variant>
      <vt:variant>
        <vt:i4>0</vt:i4>
      </vt:variant>
      <vt:variant>
        <vt:i4>5</vt:i4>
      </vt:variant>
      <vt:variant>
        <vt:lpwstr/>
      </vt:variant>
      <vt:variant>
        <vt:lpwstr>_Toc43055966</vt:lpwstr>
      </vt:variant>
      <vt:variant>
        <vt:i4>1900599</vt:i4>
      </vt:variant>
      <vt:variant>
        <vt:i4>104</vt:i4>
      </vt:variant>
      <vt:variant>
        <vt:i4>0</vt:i4>
      </vt:variant>
      <vt:variant>
        <vt:i4>5</vt:i4>
      </vt:variant>
      <vt:variant>
        <vt:lpwstr/>
      </vt:variant>
      <vt:variant>
        <vt:lpwstr>_Toc43055965</vt:lpwstr>
      </vt:variant>
      <vt:variant>
        <vt:i4>1835063</vt:i4>
      </vt:variant>
      <vt:variant>
        <vt:i4>98</vt:i4>
      </vt:variant>
      <vt:variant>
        <vt:i4>0</vt:i4>
      </vt:variant>
      <vt:variant>
        <vt:i4>5</vt:i4>
      </vt:variant>
      <vt:variant>
        <vt:lpwstr/>
      </vt:variant>
      <vt:variant>
        <vt:lpwstr>_Toc43055964</vt:lpwstr>
      </vt:variant>
      <vt:variant>
        <vt:i4>1769527</vt:i4>
      </vt:variant>
      <vt:variant>
        <vt:i4>92</vt:i4>
      </vt:variant>
      <vt:variant>
        <vt:i4>0</vt:i4>
      </vt:variant>
      <vt:variant>
        <vt:i4>5</vt:i4>
      </vt:variant>
      <vt:variant>
        <vt:lpwstr/>
      </vt:variant>
      <vt:variant>
        <vt:lpwstr>_Toc43055963</vt:lpwstr>
      </vt:variant>
      <vt:variant>
        <vt:i4>1703991</vt:i4>
      </vt:variant>
      <vt:variant>
        <vt:i4>86</vt:i4>
      </vt:variant>
      <vt:variant>
        <vt:i4>0</vt:i4>
      </vt:variant>
      <vt:variant>
        <vt:i4>5</vt:i4>
      </vt:variant>
      <vt:variant>
        <vt:lpwstr/>
      </vt:variant>
      <vt:variant>
        <vt:lpwstr>_Toc43055962</vt:lpwstr>
      </vt:variant>
      <vt:variant>
        <vt:i4>1638455</vt:i4>
      </vt:variant>
      <vt:variant>
        <vt:i4>80</vt:i4>
      </vt:variant>
      <vt:variant>
        <vt:i4>0</vt:i4>
      </vt:variant>
      <vt:variant>
        <vt:i4>5</vt:i4>
      </vt:variant>
      <vt:variant>
        <vt:lpwstr/>
      </vt:variant>
      <vt:variant>
        <vt:lpwstr>_Toc43055961</vt:lpwstr>
      </vt:variant>
      <vt:variant>
        <vt:i4>1572919</vt:i4>
      </vt:variant>
      <vt:variant>
        <vt:i4>74</vt:i4>
      </vt:variant>
      <vt:variant>
        <vt:i4>0</vt:i4>
      </vt:variant>
      <vt:variant>
        <vt:i4>5</vt:i4>
      </vt:variant>
      <vt:variant>
        <vt:lpwstr/>
      </vt:variant>
      <vt:variant>
        <vt:lpwstr>_Toc43055960</vt:lpwstr>
      </vt:variant>
      <vt:variant>
        <vt:i4>1114164</vt:i4>
      </vt:variant>
      <vt:variant>
        <vt:i4>68</vt:i4>
      </vt:variant>
      <vt:variant>
        <vt:i4>0</vt:i4>
      </vt:variant>
      <vt:variant>
        <vt:i4>5</vt:i4>
      </vt:variant>
      <vt:variant>
        <vt:lpwstr/>
      </vt:variant>
      <vt:variant>
        <vt:lpwstr>_Toc43055959</vt:lpwstr>
      </vt:variant>
      <vt:variant>
        <vt:i4>1048628</vt:i4>
      </vt:variant>
      <vt:variant>
        <vt:i4>62</vt:i4>
      </vt:variant>
      <vt:variant>
        <vt:i4>0</vt:i4>
      </vt:variant>
      <vt:variant>
        <vt:i4>5</vt:i4>
      </vt:variant>
      <vt:variant>
        <vt:lpwstr/>
      </vt:variant>
      <vt:variant>
        <vt:lpwstr>_Toc43055958</vt:lpwstr>
      </vt:variant>
      <vt:variant>
        <vt:i4>2031668</vt:i4>
      </vt:variant>
      <vt:variant>
        <vt:i4>56</vt:i4>
      </vt:variant>
      <vt:variant>
        <vt:i4>0</vt:i4>
      </vt:variant>
      <vt:variant>
        <vt:i4>5</vt:i4>
      </vt:variant>
      <vt:variant>
        <vt:lpwstr/>
      </vt:variant>
      <vt:variant>
        <vt:lpwstr>_Toc43055957</vt:lpwstr>
      </vt:variant>
      <vt:variant>
        <vt:i4>1966132</vt:i4>
      </vt:variant>
      <vt:variant>
        <vt:i4>50</vt:i4>
      </vt:variant>
      <vt:variant>
        <vt:i4>0</vt:i4>
      </vt:variant>
      <vt:variant>
        <vt:i4>5</vt:i4>
      </vt:variant>
      <vt:variant>
        <vt:lpwstr/>
      </vt:variant>
      <vt:variant>
        <vt:lpwstr>_Toc43055956</vt:lpwstr>
      </vt:variant>
      <vt:variant>
        <vt:i4>1900596</vt:i4>
      </vt:variant>
      <vt:variant>
        <vt:i4>44</vt:i4>
      </vt:variant>
      <vt:variant>
        <vt:i4>0</vt:i4>
      </vt:variant>
      <vt:variant>
        <vt:i4>5</vt:i4>
      </vt:variant>
      <vt:variant>
        <vt:lpwstr/>
      </vt:variant>
      <vt:variant>
        <vt:lpwstr>_Toc43055955</vt:lpwstr>
      </vt:variant>
      <vt:variant>
        <vt:i4>1835060</vt:i4>
      </vt:variant>
      <vt:variant>
        <vt:i4>38</vt:i4>
      </vt:variant>
      <vt:variant>
        <vt:i4>0</vt:i4>
      </vt:variant>
      <vt:variant>
        <vt:i4>5</vt:i4>
      </vt:variant>
      <vt:variant>
        <vt:lpwstr/>
      </vt:variant>
      <vt:variant>
        <vt:lpwstr>_Toc43055954</vt:lpwstr>
      </vt:variant>
      <vt:variant>
        <vt:i4>1769524</vt:i4>
      </vt:variant>
      <vt:variant>
        <vt:i4>32</vt:i4>
      </vt:variant>
      <vt:variant>
        <vt:i4>0</vt:i4>
      </vt:variant>
      <vt:variant>
        <vt:i4>5</vt:i4>
      </vt:variant>
      <vt:variant>
        <vt:lpwstr/>
      </vt:variant>
      <vt:variant>
        <vt:lpwstr>_Toc43055953</vt:lpwstr>
      </vt:variant>
      <vt:variant>
        <vt:i4>1703988</vt:i4>
      </vt:variant>
      <vt:variant>
        <vt:i4>26</vt:i4>
      </vt:variant>
      <vt:variant>
        <vt:i4>0</vt:i4>
      </vt:variant>
      <vt:variant>
        <vt:i4>5</vt:i4>
      </vt:variant>
      <vt:variant>
        <vt:lpwstr/>
      </vt:variant>
      <vt:variant>
        <vt:lpwstr>_Toc43055952</vt:lpwstr>
      </vt:variant>
      <vt:variant>
        <vt:i4>1638452</vt:i4>
      </vt:variant>
      <vt:variant>
        <vt:i4>20</vt:i4>
      </vt:variant>
      <vt:variant>
        <vt:i4>0</vt:i4>
      </vt:variant>
      <vt:variant>
        <vt:i4>5</vt:i4>
      </vt:variant>
      <vt:variant>
        <vt:lpwstr/>
      </vt:variant>
      <vt:variant>
        <vt:lpwstr>_Toc43055951</vt:lpwstr>
      </vt:variant>
      <vt:variant>
        <vt:i4>1572916</vt:i4>
      </vt:variant>
      <vt:variant>
        <vt:i4>14</vt:i4>
      </vt:variant>
      <vt:variant>
        <vt:i4>0</vt:i4>
      </vt:variant>
      <vt:variant>
        <vt:i4>5</vt:i4>
      </vt:variant>
      <vt:variant>
        <vt:lpwstr/>
      </vt:variant>
      <vt:variant>
        <vt:lpwstr>_Toc43055950</vt:lpwstr>
      </vt:variant>
      <vt:variant>
        <vt:i4>1114165</vt:i4>
      </vt:variant>
      <vt:variant>
        <vt:i4>8</vt:i4>
      </vt:variant>
      <vt:variant>
        <vt:i4>0</vt:i4>
      </vt:variant>
      <vt:variant>
        <vt:i4>5</vt:i4>
      </vt:variant>
      <vt:variant>
        <vt:lpwstr/>
      </vt:variant>
      <vt:variant>
        <vt:lpwstr>_Toc43055949</vt:lpwstr>
      </vt:variant>
      <vt:variant>
        <vt:i4>1048629</vt:i4>
      </vt:variant>
      <vt:variant>
        <vt:i4>2</vt:i4>
      </vt:variant>
      <vt:variant>
        <vt:i4>0</vt:i4>
      </vt:variant>
      <vt:variant>
        <vt:i4>5</vt:i4>
      </vt:variant>
      <vt:variant>
        <vt:lpwstr/>
      </vt:variant>
      <vt:variant>
        <vt:lpwstr>_Toc43055948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-KHOÁ LUẬN TỐT NGHIỆP</dc:title>
  <dc:subject/>
  <dc:creator>PDTĐH&amp;SĐH</dc:creator>
  <cp:keywords/>
  <dc:description/>
  <cp:lastModifiedBy>Nguyễn Văn Dũng</cp:lastModifiedBy>
  <cp:revision>891</cp:revision>
  <cp:lastPrinted>2020-07-02T11:07:00Z</cp:lastPrinted>
  <dcterms:created xsi:type="dcterms:W3CDTF">2020-06-30T16:21:00Z</dcterms:created>
  <dcterms:modified xsi:type="dcterms:W3CDTF">2020-11-30T11:41:00Z</dcterms:modified>
</cp:coreProperties>
</file>